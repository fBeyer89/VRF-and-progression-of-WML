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oter4.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theme/theme1.xml" ContentType="application/vnd.openxmlformats-officedocument.theme+xml"/>
  <Override PartName="/word/styles.xml" ContentType="application/vnd.openxmlformats-officedocument.wordprocessingml.styles+xml"/>
  <Override PartName="/word/header1.xml" ContentType="application/vnd.openxmlformats-officedocument.wordprocessingml.header+xml"/>
  <Override PartName="/word/settings.xml" ContentType="application/vnd.openxmlformats-officedocument.wordprocessingml.settings+xml"/>
  <Override PartName="/word/footer1.xml" ContentType="application/vnd.openxmlformats-officedocument.wordprocessingml.footer+xml"/>
  <Override PartName="/word/numbering.xml" ContentType="application/vnd.openxmlformats-officedocument.wordprocessingml.numbering+xml"/>
  <Override PartName="/word/document.xml" ContentType="application/vnd.openxmlformats-officedocument.wordprocessingml.document.main+xml"/>
  <Override PartName="/word/header2.xml" ContentType="application/vnd.openxmlformats-officedocument.wordprocessingml.header+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7.png" ContentType="image/png"/>
  <Override PartName="/word/media/image8.png" ContentType="image/png"/>
  <Override PartName="/word/media/image9.png" ContentType="image/png"/>
  <Override PartName="/word/fontTable.xml" ContentType="application/vnd.openxmlformats-officedocument.wordprocessingml.fontTable+xml"/>
  <Override PartName="/word/header3.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480" w:after="240"/>
        <w:rPr>
          <w:rFonts w:ascii="Arial" w:hAnsi="Arial"/>
          <w:ins w:id="3" w:author="Author" w:date="2024-02-21T09:46:00Z"/>
        </w:rPr>
      </w:pPr>
      <w:ins w:id="0" w:author="Author" w:date="2024-02-21T09:46:00Z">
        <w:r>
          <w:rPr>
            <w:rFonts w:ascii="Arial" w:hAnsi="Arial"/>
          </w:rPr>
          <w:t>Progression</w:t>
        </w:r>
      </w:ins>
      <w:del w:id="1" w:author="Author" w:date="2024-02-21T09:46:00Z">
        <w:r>
          <w:rPr>
            <w:rFonts w:ascii="Arial" w:hAnsi="Arial"/>
            <w:sz w:val="40"/>
            <w:szCs w:val="40"/>
          </w:rPr>
          <w:delText>Investigating the impact of vascular risk factors on the progression</w:delText>
        </w:r>
      </w:del>
      <w:r>
        <w:rPr>
          <w:rFonts w:ascii="Arial" w:hAnsi="Arial"/>
        </w:rPr>
        <w:t xml:space="preserve"> of white matter </w:t>
      </w:r>
      <w:ins w:id="2" w:author="Author" w:date="2024-02-21T09:46:00Z">
        <w:r>
          <w:rPr>
            <w:rFonts w:ascii="Arial" w:hAnsi="Arial"/>
          </w:rPr>
          <w:t>hyperintensities is related to blood pressure increases and global cognitive decline – a registered report</w:t>
        </w:r>
      </w:ins>
    </w:p>
    <w:p>
      <w:pPr>
        <w:pStyle w:val="Author"/>
        <w:rPr>
          <w:rFonts w:ascii="Arial" w:hAnsi="Arial"/>
          <w:ins w:id="5" w:author="Author" w:date="2024-02-21T09:46:00Z"/>
        </w:rPr>
      </w:pPr>
      <w:del w:id="4" w:author="Author" w:date="2024-02-21T09:46:00Z">
        <w:r>
          <w:rPr>
            <w:rFonts w:ascii="Arial" w:hAnsi="Arial"/>
            <w:sz w:val="40"/>
            <w:szCs w:val="40"/>
            <w:lang w:val="de-DE"/>
          </w:rPr>
          <w:delText>lesions</w:delText>
          <w:br/>
        </w:r>
      </w:del>
      <w:r>
        <w:rPr>
          <w:rFonts w:ascii="Arial" w:hAnsi="Arial"/>
          <w:lang w:val="de-DE"/>
        </w:rPr>
        <w:t>Frauke Beyer</w:t>
      </w:r>
      <w:r>
        <w:rPr>
          <w:rFonts w:ascii="Arial" w:hAnsi="Arial"/>
          <w:vertAlign w:val="superscript"/>
          <w:lang w:val="de-DE"/>
        </w:rPr>
        <w:t>1,2</w:t>
      </w:r>
    </w:p>
    <w:p>
      <w:pPr>
        <w:pStyle w:val="Author"/>
        <w:rPr>
          <w:rFonts w:ascii="Arial" w:hAnsi="Arial"/>
        </w:rPr>
      </w:pPr>
      <w:r>
        <w:rPr>
          <w:rFonts w:ascii="Arial" w:hAnsi="Arial"/>
          <w:lang w:val="de-DE"/>
        </w:rPr>
        <w:t>Laurenz Lammer</w:t>
      </w:r>
      <w:r>
        <w:rPr>
          <w:rFonts w:ascii="Arial" w:hAnsi="Arial"/>
          <w:vertAlign w:val="superscript"/>
          <w:lang w:val="de-DE"/>
        </w:rPr>
        <w:t>2</w:t>
      </w:r>
    </w:p>
    <w:p>
      <w:pPr>
        <w:pStyle w:val="Author"/>
        <w:rPr>
          <w:rFonts w:ascii="Arial" w:hAnsi="Arial"/>
        </w:rPr>
      </w:pPr>
      <w:r>
        <w:rPr>
          <w:rFonts w:ascii="Arial" w:hAnsi="Arial"/>
          <w:lang w:val="de-DE"/>
        </w:rPr>
        <w:t>Markus Loeffler</w:t>
      </w:r>
      <w:r>
        <w:rPr>
          <w:rFonts w:ascii="Arial" w:hAnsi="Arial"/>
          <w:vertAlign w:val="superscript"/>
          <w:lang w:val="de-DE"/>
        </w:rPr>
        <w:t>4,5</w:t>
      </w:r>
    </w:p>
    <w:p>
      <w:pPr>
        <w:pStyle w:val="Author"/>
        <w:rPr>
          <w:rFonts w:ascii="Arial" w:hAnsi="Arial"/>
          <w:ins w:id="6" w:author="Author" w:date="2024-02-21T09:46:00Z"/>
        </w:rPr>
      </w:pPr>
      <w:r>
        <w:rPr>
          <w:rFonts w:ascii="Arial" w:hAnsi="Arial"/>
          <w:lang w:val="de-DE"/>
        </w:rPr>
        <w:t>Steffi Riedel-Heller</w:t>
      </w:r>
      <w:r>
        <w:rPr>
          <w:rFonts w:ascii="Arial" w:hAnsi="Arial"/>
          <w:vertAlign w:val="superscript"/>
          <w:lang w:val="de-DE"/>
        </w:rPr>
        <w:t>5,6</w:t>
      </w:r>
    </w:p>
    <w:p>
      <w:pPr>
        <w:pStyle w:val="Author"/>
        <w:rPr>
          <w:rFonts w:ascii="Arial" w:hAnsi="Arial"/>
          <w:ins w:id="9" w:author="Author" w:date="2024-02-21T09:46:00Z"/>
        </w:rPr>
      </w:pPr>
      <w:ins w:id="7" w:author="Author" w:date="2024-02-21T09:46:00Z">
        <w:r>
          <w:rPr>
            <w:rFonts w:ascii="Arial" w:hAnsi="Arial"/>
            <w:lang w:val="de-DE"/>
          </w:rPr>
          <w:t>Stéphanie Debette</w:t>
        </w:r>
      </w:ins>
      <w:ins w:id="8" w:author="Author" w:date="2024-02-21T09:46:00Z">
        <w:r>
          <w:rPr>
            <w:rFonts w:ascii="Arial" w:hAnsi="Arial"/>
            <w:vertAlign w:val="superscript"/>
            <w:lang w:val="de-DE"/>
          </w:rPr>
          <w:t>1</w:t>
        </w:r>
      </w:ins>
    </w:p>
    <w:p>
      <w:pPr>
        <w:pStyle w:val="Author"/>
        <w:rPr>
          <w:rFonts w:ascii="Arial" w:hAnsi="Arial"/>
        </w:rPr>
      </w:pPr>
      <w:r>
        <w:rPr>
          <w:rFonts w:ascii="Arial" w:hAnsi="Arial"/>
          <w:lang w:val="de-DE"/>
        </w:rPr>
        <w:t>Arno Villringer</w:t>
      </w:r>
      <w:r>
        <w:rPr>
          <w:rFonts w:ascii="Arial" w:hAnsi="Arial"/>
          <w:vertAlign w:val="superscript"/>
          <w:lang w:val="de-DE"/>
        </w:rPr>
        <w:t>2,7</w:t>
      </w:r>
    </w:p>
    <w:p>
      <w:pPr>
        <w:pStyle w:val="Author"/>
        <w:rPr>
          <w:rFonts w:ascii="Arial" w:hAnsi="Arial"/>
        </w:rPr>
      </w:pPr>
      <w:r>
        <w:rPr>
          <w:rFonts w:ascii="Arial" w:hAnsi="Arial"/>
        </w:rPr>
        <w:t>A. Veronica Witte</w:t>
      </w:r>
      <w:r>
        <w:rPr>
          <w:rFonts w:ascii="Arial" w:hAnsi="Arial"/>
          <w:vertAlign w:val="superscript"/>
        </w:rPr>
        <w:t>2,3,7</w:t>
      </w:r>
    </w:p>
    <w:p>
      <w:pPr>
        <w:pStyle w:val="Date"/>
        <w:ind w:left="0" w:hanging="0"/>
        <w:rPr>
          <w:rFonts w:ascii="Arial" w:hAnsi="Arial"/>
          <w:del w:id="11" w:author="Author" w:date="2024-02-21T09:46:00Z"/>
        </w:rPr>
      </w:pPr>
      <w:del w:id="10" w:author="Author" w:date="2024-02-21T09:46:00Z">
        <w:r>
          <w:rPr>
            <w:rFonts w:ascii="Arial" w:hAnsi="Arial"/>
          </w:rPr>
        </w:r>
      </w:del>
    </w:p>
    <w:p>
      <w:pPr>
        <w:pStyle w:val="ListParagraph"/>
        <w:ind w:left="0" w:hanging="0"/>
        <w:rPr>
          <w:rFonts w:ascii="Arial" w:hAnsi="Arial"/>
          <w:szCs w:val="28"/>
          <w:del w:id="13" w:author="Author" w:date="2024-02-21T09:46:00Z"/>
        </w:rPr>
      </w:pPr>
      <w:del w:id="12" w:author="Author" w:date="2024-02-21T09:46:00Z">
        <w:r>
          <w:rPr>
            <w:rFonts w:ascii="Arial" w:hAnsi="Arial"/>
            <w:szCs w:val="28"/>
          </w:rPr>
        </w:r>
      </w:del>
    </w:p>
    <w:p>
      <w:pPr>
        <w:pStyle w:val="ListParagraph"/>
        <w:ind w:left="0" w:hanging="0"/>
        <w:rPr>
          <w:rFonts w:ascii="Arial" w:hAnsi="Arial"/>
          <w:del w:id="15" w:author="Author" w:date="2024-02-21T09:46:00Z"/>
        </w:rPr>
      </w:pPr>
      <w:del w:id="14" w:author="Author" w:date="2024-02-21T09:46:00Z">
        <w:r>
          <w:rPr>
            <w:rFonts w:ascii="Arial" w:hAnsi="Arial"/>
          </w:rPr>
          <w:delText>Affiliations:</w:delText>
        </w:r>
      </w:del>
    </w:p>
    <w:p>
      <w:pPr>
        <w:pStyle w:val="Date"/>
        <w:ind w:left="0" w:hanging="0"/>
        <w:rPr>
          <w:rFonts w:ascii="Arial" w:hAnsi="Arial"/>
          <w:ins w:id="18" w:author="Author" w:date="2024-02-21T09:46:00Z"/>
        </w:rPr>
      </w:pPr>
      <w:r>
        <w:rPr>
          <w:rFonts w:ascii="Arial" w:hAnsi="Arial"/>
        </w:rPr>
        <w:t xml:space="preserve"> </w:t>
      </w:r>
      <w:ins w:id="16" w:author="Unknown Author" w:date="2024-02-21T10:39:34Z">
        <w:r>
          <w:rPr>
            <w:rFonts w:ascii="Arial" w:hAnsi="Arial"/>
          </w:rPr>
          <w:t>1 Bordeaux</w:t>
        </w:r>
      </w:ins>
      <w:r>
        <w:rPr>
          <w:rFonts w:ascii="Arial" w:hAnsi="Arial"/>
        </w:rPr>
        <w:t xml:space="preserve"> Population Health Research Center, University of Bordeaux, Inserm, UMR 1219, Bordeaux, France</w:t>
      </w:r>
      <w:ins w:id="17" w:author="Author" w:date="2024-02-21T09:46:00Z">
        <w:r>
          <w:rPr>
            <w:rFonts w:ascii="Arial" w:hAnsi="Arial"/>
          </w:rPr>
          <w:t xml:space="preserve"> </w:t>
          <w:br/>
        </w:r>
      </w:ins>
      <w:r>
        <w:rPr>
          <w:rFonts w:ascii="Arial" w:hAnsi="Arial"/>
        </w:rPr>
        <w:t xml:space="preserve">2 Department of Neurology, Max Planck Institute for Human Cognitive and Brain Sciences, Leipzig </w:t>
        <w:br/>
        <w:t xml:space="preserve">3 CRC 1052 “Obesity Mechanisms”, Subproject A1, University of Leipzig </w:t>
        <w:br/>
        <w:t xml:space="preserve">4 Institute for Medical Informatics, Statistics and Epidemiology; University of Leipzig </w:t>
        <w:br/>
        <w:t xml:space="preserve">5 Leipzig Research Centre for Civilisation Diseases (LIFE), Leipzig </w:t>
        <w:br/>
        <w:t xml:space="preserve">6 Institute of Social Medicine, Occupational Health and Public Health, University of Leipzig , Leipzig </w:t>
        <w:br/>
        <w:t>7 Day Clinic for Cognitive Neurology, University Hospital Leipzig, University of Leipzig</w:t>
      </w:r>
    </w:p>
    <w:p>
      <w:pPr>
        <w:pStyle w:val="Heading1"/>
        <w:rPr>
          <w:rFonts w:ascii="Arial" w:hAnsi="Arial"/>
          <w:ins w:id="20" w:author="Author" w:date="2024-02-21T09:46:00Z"/>
        </w:rPr>
      </w:pPr>
      <w:ins w:id="19" w:author="Author" w:date="2024-02-21T09:46:00Z">
        <w:r>
          <w:rPr>
            <w:rFonts w:ascii="Arial" w:hAnsi="Arial"/>
          </w:rPr>
        </w:r>
      </w:ins>
      <w:r>
        <w:br w:type="page"/>
      </w:r>
    </w:p>
    <w:p>
      <w:pPr>
        <w:pStyle w:val="Heading1"/>
        <w:rPr>
          <w:rFonts w:ascii="Arial" w:hAnsi="Arial"/>
        </w:rPr>
      </w:pPr>
      <w:r>
        <w:rPr>
          <w:rFonts w:ascii="Arial" w:hAnsi="Arial"/>
        </w:rPr>
        <w:t>Abstract</w:t>
      </w:r>
    </w:p>
    <w:p>
      <w:pPr>
        <w:pStyle w:val="Heading2"/>
        <w:rPr>
          <w:rFonts w:ascii="Arial" w:hAnsi="Arial"/>
          <w:ins w:id="23" w:author="Author" w:date="2024-02-21T09:46:00Z"/>
        </w:rPr>
      </w:pPr>
      <w:del w:id="21" w:author="Author" w:date="2024-02-21T09:46:00Z">
        <w:r>
          <w:rPr>
            <w:rFonts w:ascii="Arial" w:hAnsi="Arial"/>
            <w:sz w:val="24"/>
            <w:szCs w:val="24"/>
          </w:rPr>
          <w:delText>l</w:delText>
        </w:r>
      </w:del>
      <w:ins w:id="22" w:author="Author" w:date="2024-02-21T09:46:00Z">
        <w:bookmarkStart w:id="0" w:name="move159401235"/>
        <w:r>
          <w:rPr>
            <w:rFonts w:ascii="Arial" w:hAnsi="Arial"/>
          </w:rPr>
          <w:t>Introduction</w:t>
        </w:r>
      </w:ins>
      <w:bookmarkEnd w:id="0"/>
    </w:p>
    <w:p>
      <w:pPr>
        <w:pStyle w:val="FirstParagraph"/>
        <w:rPr>
          <w:rFonts w:ascii="Arial" w:hAnsi="Arial"/>
          <w:color w:val="000000"/>
          <w:ins w:id="30" w:author="Author" w:date="2024-02-21T09:46:00Z"/>
        </w:rPr>
      </w:pPr>
      <w:ins w:id="24" w:author="Author" w:date="2024-02-21T09:46:00Z">
        <w:r>
          <w:rPr>
            <w:rFonts w:ascii="Arial" w:hAnsi="Arial"/>
            <w:color w:val="000000"/>
          </w:rPr>
          <w:t xml:space="preserve">White matter hyperintensities (WMH) reflect </w:t>
        </w:r>
      </w:ins>
      <w:r>
        <w:rPr>
          <w:rFonts w:ascii="Arial" w:hAnsi="Arial"/>
          <w:color w:val="000000"/>
        </w:rPr>
        <w:t>cerebral small vessel disease (cSVD</w:t>
      </w:r>
      <w:ins w:id="25" w:author="Author" w:date="2024-02-21T09:46:00Z">
        <w:r>
          <w:rPr>
            <w:rFonts w:ascii="Arial" w:hAnsi="Arial"/>
            <w:color w:val="000000"/>
          </w:rPr>
          <w:t>)</w:t>
        </w:r>
      </w:ins>
      <w:r>
        <w:rPr>
          <w:rFonts w:ascii="Arial" w:hAnsi="Arial"/>
          <w:color w:val="000000"/>
        </w:rPr>
        <w:t xml:space="preserve"> </w:t>
      </w:r>
      <w:del w:id="26" w:author="Author" w:date="2024-02-21T09:46:00Z">
        <w:r>
          <w:rPr>
            <w:rFonts w:ascii="Arial" w:hAnsi="Arial"/>
            <w:color w:val="000000"/>
          </w:rPr>
          <w:delText>is</w:delText>
        </w:r>
      </w:del>
      <w:r>
        <w:rPr>
          <w:rFonts w:ascii="Arial" w:hAnsi="Arial"/>
          <w:color w:val="000000"/>
        </w:rPr>
        <w:t xml:space="preserve"> a major brain pathology contributing to cognitive decline and dementia. Vascular risk factors </w:t>
      </w:r>
      <w:ins w:id="27" w:author="Author" w:date="2024-02-21T09:46:00Z">
        <w:r>
          <w:rPr>
            <w:rFonts w:ascii="Arial" w:hAnsi="Arial"/>
            <w:color w:val="000000"/>
          </w:rPr>
          <w:t xml:space="preserve">including higher diastolic blood pressure (DBP) </w:t>
        </w:r>
      </w:ins>
      <w:r>
        <w:rPr>
          <w:rFonts w:ascii="Arial" w:hAnsi="Arial"/>
          <w:color w:val="000000"/>
        </w:rPr>
        <w:t xml:space="preserve">have been associated with </w:t>
      </w:r>
      <w:ins w:id="28" w:author="Author" w:date="2024-02-21T09:46:00Z">
        <w:r>
          <w:rPr>
            <w:rFonts w:ascii="Arial" w:hAnsi="Arial"/>
            <w:color w:val="000000"/>
          </w:rPr>
          <w:t>the progression of WMH</w:t>
        </w:r>
      </w:ins>
      <w:del w:id="29" w:author="Author" w:date="2024-02-21T09:46:00Z">
        <w:r>
          <w:rPr>
            <w:rFonts w:ascii="Arial" w:hAnsi="Arial"/>
            <w:color w:val="000000"/>
          </w:rPr>
          <w:delText>imaging markers of cSVD such as white matter lesions,</w:delText>
        </w:r>
      </w:del>
      <w:r>
        <w:rPr>
          <w:rFonts w:ascii="Arial" w:hAnsi="Arial"/>
          <w:color w:val="000000"/>
        </w:rPr>
        <w:t xml:space="preserve"> yet longitudinal studies have not comprehensively assessed these effects for abdominal obesity or reported sex/gender-specific effects.</w:t>
      </w:r>
    </w:p>
    <w:p>
      <w:pPr>
        <w:pStyle w:val="FirstParagraph"/>
        <w:rPr>
          <w:rFonts w:ascii="Arial" w:hAnsi="Arial"/>
          <w:ins w:id="32" w:author="Author" w:date="2024-02-21T09:46:00Z"/>
        </w:rPr>
      </w:pPr>
      <w:ins w:id="31" w:author="Author" w:date="2024-02-21T09:46:00Z">
        <w:r>
          <w:rPr>
            <w:rFonts w:eastAsia="Arial" w:ascii="Arial" w:hAnsi="Arial"/>
            <w:b/>
            <w:bCs/>
            <w:color w:val="4F81BD"/>
            <w:sz w:val="28"/>
            <w:szCs w:val="28"/>
          </w:rPr>
          <w:t>Methods</w:t>
        </w:r>
      </w:ins>
    </w:p>
    <w:p>
      <w:pPr>
        <w:pStyle w:val="FirstParagraph"/>
        <w:rPr>
          <w:rFonts w:ascii="Arial" w:hAnsi="Arial"/>
          <w:ins w:id="44" w:author="Author" w:date="2024-02-21T09:46:00Z"/>
        </w:rPr>
      </w:pPr>
      <w:r>
        <w:rPr>
          <w:rFonts w:ascii="Arial" w:hAnsi="Arial"/>
        </w:rPr>
        <w:t xml:space="preserve">In this pre-registered analysis of a longitudinal population-based neuroimaging cohort, we </w:t>
      </w:r>
      <w:ins w:id="33" w:author="Author" w:date="2024-02-21T09:46:00Z">
        <w:r>
          <w:rPr>
            <w:rFonts w:ascii="Arial" w:hAnsi="Arial"/>
          </w:rPr>
          <w:t xml:space="preserve">investigated </w:t>
        </w:r>
      </w:ins>
      <w:del w:id="34" w:author="Author" w:date="2024-02-21T09:46:00Z">
        <w:r>
          <w:rPr>
            <w:rFonts w:ascii="Arial" w:hAnsi="Arial"/>
          </w:rPr>
          <w:delText xml:space="preserve">aim to fill this gap by providing a comprehensive analysis of </w:delText>
        </w:r>
      </w:del>
      <w:r>
        <w:rPr>
          <w:rFonts w:ascii="Arial" w:hAnsi="Arial"/>
        </w:rPr>
        <w:t xml:space="preserve">the association of </w:t>
      </w:r>
      <w:ins w:id="35" w:author="Author" w:date="2024-02-21T09:46:00Z">
        <w:r>
          <w:rPr>
            <w:rFonts w:ascii="Arial" w:hAnsi="Arial"/>
          </w:rPr>
          <w:t>baseline</w:t>
        </w:r>
      </w:ins>
      <w:r>
        <w:rPr>
          <w:rFonts w:ascii="Arial" w:hAnsi="Arial"/>
        </w:rPr>
        <w:t xml:space="preserve"> </w:t>
      </w:r>
      <w:ins w:id="36" w:author="Author" w:date="2024-02-21T09:46:00Z">
        <w:r>
          <w:rPr>
            <w:rFonts w:ascii="Arial" w:hAnsi="Arial"/>
          </w:rPr>
          <w:t>DBP and waist-to-hip ratio with WMH</w:t>
        </w:r>
      </w:ins>
      <w:del w:id="37" w:author="Author" w:date="2024-02-21T09:46:00Z">
        <w:r>
          <w:rPr>
            <w:rFonts w:ascii="Arial" w:hAnsi="Arial"/>
          </w:rPr>
          <w:delText>blood pressure on the</w:delText>
        </w:r>
      </w:del>
      <w:r>
        <w:rPr>
          <w:rFonts w:ascii="Arial" w:hAnsi="Arial"/>
        </w:rPr>
        <w:t xml:space="preserve"> progression </w:t>
      </w:r>
      <w:del w:id="38" w:author="Author" w:date="2024-02-21T09:46:00Z">
        <w:r>
          <w:rPr>
            <w:rFonts w:ascii="Arial" w:hAnsi="Arial"/>
          </w:rPr>
          <w:delText xml:space="preserve">of white matter lesions </w:delText>
        </w:r>
      </w:del>
      <w:r>
        <w:rPr>
          <w:rFonts w:ascii="Arial" w:hAnsi="Arial"/>
        </w:rPr>
        <w:t xml:space="preserve">in </w:t>
      </w:r>
      <w:ins w:id="39" w:author="Author" w:date="2024-02-21T09:46:00Z">
        <w:r>
          <w:rPr>
            <w:rFonts w:ascii="Arial" w:hAnsi="Arial"/>
          </w:rPr>
          <w:t xml:space="preserve">linear mixed models. We also examined the relationship of WMH progression and executive and global cognitive function. We conducted </w:t>
        </w:r>
      </w:ins>
      <w:del w:id="40" w:author="Author" w:date="2024-02-21T09:46:00Z">
        <w:r>
          <w:rPr>
            <w:rFonts w:ascii="Arial" w:hAnsi="Arial"/>
          </w:rPr>
          <w:delText>sex/</w:delText>
        </w:r>
      </w:del>
      <w:r>
        <w:rPr>
          <w:rFonts w:ascii="Arial" w:hAnsi="Arial"/>
        </w:rPr>
        <w:t>gender</w:t>
      </w:r>
      <w:ins w:id="41" w:author="Author" w:date="2024-02-21T09:46:00Z">
        <w:r>
          <w:rPr>
            <w:rFonts w:ascii="Arial" w:hAnsi="Arial"/>
          </w:rPr>
          <w:t xml:space="preserve"> interaction and </w:t>
        </w:r>
      </w:ins>
      <w:del w:id="42" w:author="Author" w:date="2024-02-21T09:46:00Z">
        <w:r>
          <w:rPr>
            <w:rFonts w:ascii="Arial" w:hAnsi="Arial"/>
          </w:rPr>
          <w:delText>-</w:delText>
        </w:r>
      </w:del>
      <w:r>
        <w:rPr>
          <w:rFonts w:ascii="Arial" w:hAnsi="Arial"/>
        </w:rPr>
        <w:t xml:space="preserve">stratified analyses. </w:t>
      </w:r>
      <w:del w:id="43" w:author="Unknown Author" w:date="2024-02-21T10:48:18Z">
        <w:r>
          <w:rPr>
            <w:rFonts w:ascii="Arial" w:hAnsi="Arial"/>
            <w:sz w:val="24"/>
            <w:szCs w:val="24"/>
            <w:lang w:val="en-US"/>
          </w:rPr>
          <w:delText>We will also investigate the link of white matter lesion progression and cognitive performance. Further, we will explore the contribution of baseline abdominal obesity to white matter lesion progression and explore whether the vascular risk factors are associated with specific locations of white matter lesions.</w:delText>
        </w:r>
      </w:del>
    </w:p>
    <w:p>
      <w:pPr>
        <w:pStyle w:val="FirstParagraph"/>
        <w:rPr>
          <w:rFonts w:ascii="Arial" w:hAnsi="Arial"/>
          <w:ins w:id="46" w:author="Author" w:date="2024-02-21T09:46:00Z"/>
        </w:rPr>
      </w:pPr>
      <w:ins w:id="45" w:author="Author" w:date="2024-02-21T09:46:00Z">
        <w:r>
          <w:rPr>
            <w:rFonts w:eastAsia="Arial" w:ascii="Arial" w:hAnsi="Arial"/>
            <w:b/>
            <w:bCs/>
            <w:color w:val="4F81BD"/>
            <w:sz w:val="28"/>
            <w:szCs w:val="28"/>
          </w:rPr>
          <w:t>Results</w:t>
        </w:r>
      </w:ins>
    </w:p>
    <w:p>
      <w:pPr>
        <w:pStyle w:val="FirstParagraph"/>
        <w:rPr>
          <w:rFonts w:ascii="Arial" w:hAnsi="Arial"/>
        </w:rPr>
      </w:pPr>
      <w:ins w:id="47" w:author="Author" w:date="2024-02-21T09:46:00Z">
        <w:r>
          <w:rPr>
            <w:rFonts w:ascii="Arial" w:hAnsi="Arial"/>
          </w:rPr>
          <w:t>We included data from 596 individuals (44.1 % females, mean age = 63.2 years) with two MRI scans over approximately 6 years. We did not find a significant association of baseline DBP with WMH progression. WMH progression significantly predicted global cognitive decline but not decline in executive function. In exploratory analyses, increases in DBP as well as baseline and increase in systolic blood pressure were</w:t>
        </w:r>
      </w:ins>
      <w:del w:id="48" w:author="Author" w:date="2024-02-21T09:46:00Z">
        <w:r>
          <w:rPr>
            <w:rFonts w:ascii="Arial" w:hAnsi="Arial"/>
          </w:rPr>
          <w:delText xml:space="preserve"> </w:delText>
        </w:r>
      </w:del>
      <w:r>
        <w:rPr>
          <w:rFonts w:ascii="Arial" w:hAnsi="Arial"/>
        </w:rPr>
        <w:t xml:space="preserve"> associated with </w:t>
      </w:r>
      <w:ins w:id="49" w:author="Author" w:date="2024-02-21T09:46:00Z">
        <w:r>
          <w:rPr>
            <w:rFonts w:ascii="Arial" w:hAnsi="Arial"/>
          </w:rPr>
          <w:t>WMH progression, confined to frontal periventricular regions. There was no association of WHR nor any gender-</w:t>
        </w:r>
      </w:ins>
      <w:r>
        <w:rPr>
          <w:rFonts w:ascii="Arial" w:hAnsi="Arial"/>
          <w:szCs w:val="24"/>
        </w:rPr>
        <w:t xml:space="preserve">specific </w:t>
      </w:r>
      <w:ins w:id="50" w:author="Author" w:date="2024-02-21T09:46:00Z">
        <w:r>
          <w:rPr>
            <w:rFonts w:ascii="Arial" w:hAnsi="Arial"/>
          </w:rPr>
          <w:t>associations with WMH progression</w:t>
        </w:r>
      </w:ins>
      <w:r>
        <w:rPr>
          <w:rFonts w:ascii="Arial" w:hAnsi="Arial"/>
        </w:rPr>
        <w:t>.</w:t>
      </w:r>
    </w:p>
    <w:p>
      <w:pPr>
        <w:pStyle w:val="FirstParagraph"/>
        <w:rPr>
          <w:rFonts w:ascii="Arial" w:hAnsi="Arial"/>
          <w:ins w:id="52" w:author="Author" w:date="2024-02-21T09:46:00Z"/>
        </w:rPr>
      </w:pPr>
      <w:ins w:id="51" w:author="Author" w:date="2024-02-21T09:46:00Z">
        <w:r>
          <w:rPr>
            <w:rFonts w:eastAsia="Arial" w:ascii="Arial" w:hAnsi="Arial"/>
            <w:b/>
            <w:bCs/>
            <w:color w:val="4F81BD"/>
            <w:sz w:val="28"/>
            <w:szCs w:val="28"/>
          </w:rPr>
          <w:t>Conclusion</w:t>
        </w:r>
      </w:ins>
    </w:p>
    <w:p>
      <w:pPr>
        <w:pStyle w:val="FirstParagraph"/>
        <w:rPr>
          <w:rFonts w:ascii="Arial" w:hAnsi="Arial"/>
          <w:ins w:id="54" w:author="Author" w:date="2024-02-21T09:46:00Z"/>
        </w:rPr>
      </w:pPr>
      <w:ins w:id="53" w:author="Author" w:date="2024-02-21T09:46:00Z">
        <w:r>
          <w:rPr>
            <w:rFonts w:ascii="Arial" w:hAnsi="Arial"/>
          </w:rPr>
          <w:t>Adequate BP control might contribute to limit WMH progression and negative effects on global cognitive function in the middle-aged to older population for men and women.</w:t>
        </w:r>
      </w:ins>
      <w:r>
        <w:br w:type="page"/>
      </w:r>
    </w:p>
    <w:p>
      <w:pPr>
        <w:pStyle w:val="Heading1"/>
        <w:rPr>
          <w:rFonts w:ascii="Arial" w:hAnsi="Arial"/>
          <w:ins w:id="56" w:author="Author" w:date="2024-02-21T09:46:00Z"/>
        </w:rPr>
      </w:pPr>
      <w:ins w:id="55" w:author="Author" w:date="2024-02-21T09:46:00Z">
        <w:r>
          <w:rPr>
            <w:rFonts w:ascii="Arial" w:hAnsi="Arial"/>
          </w:rPr>
          <w:t>Introduction</w:t>
        </w:r>
      </w:ins>
    </w:p>
    <w:p>
      <w:pPr>
        <w:pStyle w:val="ListParagraph"/>
        <w:ind w:left="0" w:hanging="0"/>
        <w:rPr>
          <w:rFonts w:ascii="Arial" w:hAnsi="Arial"/>
          <w:del w:id="59" w:author="Author" w:date="2024-02-21T09:46:00Z"/>
        </w:rPr>
      </w:pPr>
      <w:del w:id="57" w:author="Author" w:date="2024-02-21T09:46:00Z">
        <w:bookmarkStart w:id="1" w:name="move15940123511111111"/>
        <w:r>
          <w:rPr>
            <w:rFonts w:ascii="Arial" w:hAnsi="Arial"/>
          </w:rPr>
          <w:delText>Introduction</w:delText>
        </w:r>
      </w:del>
      <w:del w:id="58" w:author="Author" w:date="2024-02-21T09:46:00Z">
        <w:bookmarkEnd w:id="1"/>
        <w:r>
          <w:rPr>
            <w:rFonts w:ascii="Arial" w:hAnsi="Arial"/>
          </w:rPr>
          <w:delText xml:space="preserve"> </w:delText>
        </w:r>
      </w:del>
    </w:p>
    <w:p>
      <w:pPr>
        <w:pStyle w:val="ListParagraph"/>
        <w:ind w:left="0" w:hanging="0"/>
        <w:rPr>
          <w:rFonts w:ascii="Roboto" w:hAnsi="Roboto"/>
          <w:del w:id="60" w:author="Author" w:date="2024-02-21T09:46:00Z"/>
        </w:rPr>
      </w:pPr>
      <w:r>
        <w:rPr>
          <w:rFonts w:ascii="Arial" w:hAnsi="Arial"/>
        </w:rPr>
        <w:t>Staying cognitively healthy is of paramount importance when we age and dementia is among the most feared diseases in our society (Hajek and König (</w:t>
      </w:r>
      <w:hyperlink w:anchor="ref-hajekFearDementiaGeneral2020" w:tgtFrame="#ref-hajekFearDementiaGeneral2020">
        <w:r>
          <w:rPr>
            <w:rStyle w:val="InternetLink"/>
            <w:rFonts w:ascii="Arial" w:hAnsi="Arial"/>
          </w:rPr>
          <w:t>2020</w:t>
        </w:r>
      </w:hyperlink>
      <w:r>
        <w:rPr>
          <w:rFonts w:ascii="Arial" w:hAnsi="Arial"/>
        </w:rPr>
        <w:t>)).</w:t>
      </w:r>
      <w:r>
        <w:fldChar w:fldCharType="begin"/>
      </w:r>
      <w:r>
        <w:rPr>
          <w:rFonts w:ascii="Arial" w:hAnsi="Arial"/>
        </w:rPr>
        <w:instrText>ADDIN EN.CITE &lt;EndNote&gt;&lt;Cite&gt;&lt;Author&gt;Hajek&lt;/Author&gt;&lt;Year&gt;2020&lt;/Year&gt;&lt;RecNum&gt;1351&lt;/RecNum&gt;&lt;DisplayText&gt;(Hajek &amp;amp; König, 2020)&lt;/DisplayText&gt;&lt;record&gt;&lt;rec-number&gt;1351&lt;/rec-number&gt;&lt;foreign-keys&gt;&lt;key app="EN" db-id="520wzdfxhfzws7edpwxp29tq92ztf2srvd2a" timestamp="1596180748"&gt;1351&lt;/key&gt;&lt;/foreign-keys&gt;&lt;ref-type name="Journal Article"&gt;17&lt;/ref-type&gt;&lt;contributors&gt;&lt;authors&gt;&lt;author&gt;Hajek, André&lt;/author&gt;&lt;author&gt;König, Hans-Helmut&lt;/author&gt;&lt;/authors&gt;&lt;/contributors&gt;&lt;titles&gt;&lt;title&gt;Fear of Dementia in the General Population: Findings from the German Socio-Economic Panel (GSOEP)&lt;/title&gt;&lt;secondary-title&gt;Journal of Alzheimer&amp;apos;s Disease&lt;/secondary-title&gt;&lt;/titles&gt;&lt;periodical&gt;&lt;full-title&gt;Journal of Alzheimer&amp;apos;s Disease&lt;/full-title&gt;&lt;abbr-1&gt;J. Alzheimers Dis.&lt;/abbr-1&gt;&lt;abbr-2&gt;J Alzheimers Dis&lt;/abbr-2&gt;&lt;/periodical&gt;&lt;pages&gt;1135-1140&lt;/pages&gt;&lt;volume&gt;75&lt;/volume&gt;&lt;keywords&gt;&lt;keyword&gt;Dementia&lt;/keyword&gt;&lt;keyword&gt;dementia worry&lt;/keyword&gt;&lt;keyword&gt;fear of dementia&lt;/keyword&gt;&lt;keyword&gt;German Socio-Economic Panel&lt;/keyword&gt;&lt;/keywords&gt;&lt;dates&gt;&lt;year&gt;2020&lt;/year&gt;&lt;/dates&gt;&lt;publisher&gt;IOS Press&lt;/publisher&gt;&lt;isbn&gt;1875-8908&lt;/isbn&gt;&lt;urls&gt;&lt;/urls&gt;&lt;electronic-resource-num&gt;10.3233/JAD-200106&lt;/electronic-resource-num&gt;&lt;/record&gt;&lt;/Cite&gt;&lt;/EndNote&gt;</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t xml:space="preserve"> Cerebral small vessel disease (cSVD) has been increasingly recognized as a major underlying pathology of cognitive decline and dementia (Bos et al. (</w:t>
      </w:r>
      <w:hyperlink w:anchor="ref-bos18" w:tgtFrame="#ref-bos18">
        <w:r>
          <w:rPr>
            <w:rStyle w:val="InternetLink"/>
            <w:rFonts w:ascii="Arial" w:hAnsi="Arial"/>
          </w:rPr>
          <w:t>2018</w:t>
        </w:r>
      </w:hyperlink>
      <w:r>
        <w:rPr>
          <w:rFonts w:ascii="Arial" w:hAnsi="Arial"/>
        </w:rPr>
        <w:t xml:space="preserve">)) </w:t>
      </w:r>
      <w:r>
        <w:fldChar w:fldCharType="begin"/>
      </w:r>
      <w:r>
        <w:rPr>
          <w:rFonts w:ascii="Arial" w:hAnsi="Arial"/>
        </w:rPr>
        <w:instrText>ADDIN EN.CITE</w:instrText>
      </w:r>
      <w:r>
        <w:rPr>
          <w:rFonts w:ascii="Arial" w:hAnsi="Arial"/>
        </w:rPr>
      </w:r>
      <w:r>
        <w:fldChar w:fldCharType="begin"/>
      </w:r>
      <w:r>
        <w:rPr>
          <w:rFonts w:ascii="Arial" w:hAnsi="Arial"/>
        </w:rPr>
        <w:instrText>ADDIN EN.CITE.DATA</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fldChar w:fldCharType="separate"/>
      </w:r>
      <w:r>
        <w:rPr>
          <w:rFonts w:ascii="Arial" w:hAnsi="Arial"/>
        </w:rPr>
      </w:r>
      <w:r>
        <w:rPr>
          <w:rFonts w:ascii="Arial" w:hAnsi="Arial"/>
        </w:rPr>
      </w:r>
      <w:r>
        <w:rPr>
          <w:rFonts w:ascii="Arial" w:hAnsi="Arial"/>
        </w:rPr>
        <w:fldChar w:fldCharType="end"/>
      </w:r>
    </w:p>
    <w:p>
      <w:pPr>
        <w:pStyle w:val="ListParagraph"/>
        <w:ind w:left="0" w:hanging="0"/>
        <w:rPr/>
      </w:pPr>
      <w:r>
        <w:rPr>
          <w:rFonts w:ascii="Arial" w:hAnsi="Arial"/>
        </w:rPr>
        <w:t xml:space="preserve">CSVD describes pathologies of </w:t>
      </w:r>
      <w:r>
        <w:rPr>
          <w:rFonts w:eastAsia="Arial" w:ascii="Arial" w:hAnsi="Arial"/>
          <w:sz w:val="22"/>
          <w:szCs w:val="22"/>
          <w:lang w:val="en" w:eastAsia="zh-CN" w:bidi="hi-IN"/>
        </w:rPr>
        <w:t xml:space="preserve">the brain’s small arterioles, capillaries and venules which manifest on magnetic resonance imaging (MRI) as focal lesions (white matter </w:t>
      </w:r>
      <w:ins w:id="61" w:author="Author" w:date="2024-02-21T09:46:00Z">
        <w:r>
          <w:rPr>
            <w:rFonts w:ascii="Arial" w:hAnsi="Arial"/>
          </w:rPr>
          <w:t>hyperintensities</w:t>
        </w:r>
      </w:ins>
      <w:ins w:id="62" w:author="Author" w:date="2024-02-21T09:46:00Z">
        <w:r>
          <w:rPr>
            <w:rStyle w:val="FootnoteAnchor"/>
            <w:rFonts w:ascii="Arial" w:hAnsi="Arial"/>
          </w:rPr>
          <w:footnoteReference w:id="2"/>
        </w:r>
      </w:ins>
      <w:ins w:id="63" w:author="Author" w:date="2024-02-21T09:46:00Z">
        <w:r>
          <w:rPr>
            <w:rFonts w:ascii="Arial" w:hAnsi="Arial"/>
          </w:rPr>
          <w:t xml:space="preserve"> (WMH</w:t>
        </w:r>
      </w:ins>
      <w:del w:id="64" w:author="Author" w:date="2024-02-21T09:46:00Z">
        <w:r>
          <w:rPr>
            <w:rStyle w:val="OhneA"/>
            <w:rFonts w:ascii="Arial" w:hAnsi="Arial"/>
          </w:rPr>
          <w:delText>lesions (WML</w:delText>
        </w:r>
      </w:del>
      <w:r>
        <w:rPr>
          <w:rFonts w:ascii="Arial" w:hAnsi="Arial"/>
        </w:rPr>
        <w:t xml:space="preserve">), lacunes, microbleeds, dilated perivascular spaces) and in globally reduced white matter coherence and gray matter atrophy </w:t>
      </w:r>
      <w:ins w:id="65" w:author="Author" w:date="2024-02-21T09:46:00Z">
        <w:r>
          <w:rPr>
            <w:rFonts w:ascii="Arial" w:hAnsi="Arial"/>
          </w:rPr>
          <w:t>(Wardlaw, Smith, and Dichgans (</w:t>
        </w:r>
      </w:ins>
      <w:hyperlink w:anchor="ref-wardlaw19" w:tgtFrame="#ref-wardlaw19">
        <w:ins w:id="66" w:author="Author" w:date="2024-02-21T09:46:00Z">
          <w:r>
            <w:rPr>
              <w:rStyle w:val="InternetLink"/>
              <w:rFonts w:ascii="Arial" w:hAnsi="Arial"/>
            </w:rPr>
            <w:t>2019</w:t>
          </w:r>
        </w:ins>
      </w:hyperlink>
      <w:ins w:id="67" w:author="Author" w:date="2024-02-21T09:46:00Z">
        <w:r>
          <w:rPr>
            <w:rFonts w:ascii="Arial" w:hAnsi="Arial"/>
          </w:rPr>
          <w:t xml:space="preserve">)). </w:t>
          <w:br/>
          <w:t>Most commonly, WMH</w:t>
        </w:r>
      </w:ins>
      <w:r>
        <w:fldChar w:fldCharType="begin"/>
      </w:r>
      <w:r>
        <w:rPr>
          <w:rFonts w:ascii="Arial" w:hAnsi="Arial"/>
        </w:rPr>
        <w:instrText>ADDIN EN.CITE &lt;EndNote&gt;&lt;Cite&gt;&lt;Author&gt;Wardlaw&lt;/Author&gt;&lt;Year&gt;2019&lt;/Year&gt;&lt;RecNum&gt;1514&lt;/RecNum&gt;&lt;DisplayText&gt;(Wardlaw et al., 2019)&lt;/DisplayText&gt;&lt;record&gt;&lt;rec-number&gt;1514&lt;/rec-number&gt;&lt;foreign-keys&gt;&lt;key app="EN" db-id="520wzdfxhfzws7edpwxp29tq92ztf2srvd2a" timestamp="1599806128"&gt;1514&lt;/key&gt;&lt;/foreign-keys&gt;&lt;ref-type name="Journal Article"&gt;17&lt;/ref-type&gt;&lt;contributors&gt;&lt;authors&gt;&lt;author&gt;Wardlaw, Joanna M.&lt;/author&gt;&lt;author&gt;Smith, Colin&lt;/author&gt;&lt;author&gt;Dichgans, Martin&lt;/author&gt;&lt;/authors&gt;&lt;/contributors&gt;&lt;titles&gt;&lt;title&gt;Small vessel disease: mechanisms and clinical implications&lt;/title&gt;&lt;secondary-title&gt;The Lancet Neurology&lt;/secondary-title&gt;&lt;/titles&gt;&lt;periodical&gt;&lt;full-title&gt;The Lancet Neurology&lt;/full-title&gt;&lt;/periodical&gt;&lt;pages&gt;684-696&lt;/pages&gt;&lt;volume&gt;18&lt;/volume&gt;&lt;number&gt;7&lt;/number&gt;&lt;dates&gt;&lt;year&gt;2019&lt;/year&gt;&lt;pub-dates&gt;&lt;date&gt;2019/07/01/&lt;/date&gt;&lt;/pub-dates&gt;&lt;/dates&gt;&lt;isbn&gt;1474-4422&lt;/isbn&gt;&lt;urls&gt;&lt;related-urls&gt;&lt;url&gt;http://www.sciencedirect.com/science/article/pii/S1474442219300791&lt;/url&gt;&lt;/related-urls&gt;&lt;/urls&gt;&lt;electronic-resource-num&gt;https://doi.org/10.1016/S1474-4422(19)30079-1&lt;/electronic-resource-num&gt;&lt;/record&gt;&lt;/Cite&gt;&lt;/EndNote&gt;</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fldChar w:fldCharType="begin"/>
      </w:r>
      <w:r>
        <w:rPr>
          <w:rFonts w:ascii="Arial" w:hAnsi="Arial"/>
        </w:rPr>
        <w:instrText>ADDIN EN.CITE &lt;EndNote&gt;&lt;Cite&gt;&lt;Author&gt;Wardlaw&lt;/Author&gt;&lt;Year&gt;2019&lt;/Year&gt;&lt;RecNum&gt;1514&lt;/RecNum&gt;&lt;DisplayText&gt;(Wardlaw et al., 2019)&lt;/DisplayText&gt;&lt;record&gt;&lt;rec-number&gt;1514&lt;/rec-number&gt;&lt;foreign-keys&gt;&lt;key app="EN" db-id="520wzdfxhfzws7edpwxp29tq92ztf2srvd2a" timestamp="1599806128"&gt;1514&lt;/key&gt;&lt;/foreign-keys&gt;&lt;ref-type name="Journal Article"&gt;17&lt;/ref-type&gt;&lt;contributors&gt;&lt;authors&gt;&lt;author&gt;Wardlaw, Joanna M.&lt;/author&gt;&lt;author&gt;Smith, Colin&lt;/author&gt;&lt;author&gt;Dichgans, Martin&lt;/author&gt;&lt;/authors&gt;&lt;/contributors&gt;&lt;titles&gt;&lt;title&gt;Small vessel disease: mechanisms and clinical implications&lt;/title&gt;&lt;secondary-title&gt;The Lancet Neurology&lt;/secondary-title&gt;&lt;/titles&gt;&lt;periodical&gt;&lt;full-title&gt;The Lancet Neurology&lt;/full-title&gt;&lt;/periodical&gt;&lt;pages&gt;684-696&lt;/pages&gt;&lt;volume&gt;18&lt;/volume&gt;&lt;number&gt;7&lt;/number&gt;&lt;dates&gt;&lt;year&gt;2019&lt;/year&gt;&lt;pub-dates&gt;&lt;date&gt;2019/07/01/&lt;/date&gt;&lt;/pub-dates&gt;&lt;/dates&gt;&lt;isbn&gt;1474-4422&lt;/isbn&gt;&lt;urls&gt;&lt;related-urls&gt;&lt;url&gt;http://www.sciencedirect.com/science/article/pii/S1474442219300791&lt;/url&gt;&lt;/related-urls&gt;&lt;/urls&gt;&lt;electronic-resource-num&gt;https://doi.org/10.1016/S1474-4422(19)30079-1&lt;/electronic-resource-num&gt;&lt;/record&gt;&lt;/Cite&gt;&lt;/EndNote&gt;</w:instrText>
      </w:r>
      <w:r>
        <w:rPr>
          <w:rFonts w:ascii="Arial" w:hAnsi="Arial"/>
        </w:rPr>
      </w:r>
      <w:r>
        <w:rPr>
          <w:rFonts w:ascii="Arial" w:hAnsi="Arial"/>
        </w:rPr>
        <w:fldChar w:fldCharType="separate"/>
      </w:r>
      <w:r>
        <w:rPr>
          <w:rFonts w:ascii="Arial" w:hAnsi="Arial"/>
        </w:rPr>
      </w:r>
      <w:bookmarkStart w:id="2" w:name="__Fieldmark__6430_2589038592"/>
      <w:bookmarkStart w:id="3" w:name="__Fieldmark__5803_1699461115"/>
      <w:bookmarkStart w:id="4" w:name="__Fieldmark__38_2589038592"/>
      <w:bookmarkEnd w:id="2"/>
      <w:bookmarkEnd w:id="3"/>
      <w:bookmarkEnd w:id="4"/>
      <w:r>
        <w:rPr>
          <w:rFonts w:ascii="Arial" w:hAnsi="Arial"/>
        </w:rPr>
      </w:r>
      <w:r>
        <w:rPr>
          <w:rFonts w:ascii="Arial" w:hAnsi="Arial"/>
        </w:rPr>
        <w:fldChar w:fldCharType="end"/>
      </w:r>
      <w:del w:id="68" w:author="Author" w:date="2024-02-21T09:46:00Z">
        <w:r>
          <w:rPr>
            <w:rStyle w:val="OhneA"/>
            <w:rFonts w:ascii="Arial" w:hAnsi="Arial"/>
          </w:rPr>
          <w:delText>. Most commonly, WML</w:delText>
        </w:r>
      </w:del>
      <w:r>
        <w:rPr>
          <w:rFonts w:ascii="Arial" w:hAnsi="Arial"/>
        </w:rPr>
        <w:t xml:space="preserve"> volume and location are used as a proxy for cSVD due to relatively easy automatic quantification on brain images.</w:t>
      </w:r>
      <w:ins w:id="69" w:author="Author" w:date="2024-02-21T09:46:00Z">
        <w:r>
          <w:rPr>
            <w:rFonts w:ascii="Arial" w:hAnsi="Arial"/>
          </w:rPr>
          <w:t xml:space="preserve"> </w:t>
        </w:r>
      </w:ins>
      <w:del w:id="70" w:author="Author" w:date="2024-02-21T09:46:00Z">
        <w:r>
          <w:rPr>
            <w:rStyle w:val="OhneA"/>
            <w:rFonts w:ascii="Arial" w:hAnsi="Arial"/>
          </w:rPr>
          <w:br/>
        </w:r>
      </w:del>
      <w:r>
        <w:rPr>
          <w:rFonts w:ascii="Arial" w:hAnsi="Arial"/>
        </w:rPr>
        <w:t>Several studies have shown that the presence and extent of cSVD neuroimaging markers are predictive for stroke, future cognitive decline and dementia (Debette et al. (</w:t>
      </w:r>
      <w:hyperlink w:anchor="ref-debette19" w:tgtFrame="#ref-debette19">
        <w:r>
          <w:rPr>
            <w:rStyle w:val="InternetLink"/>
            <w:rFonts w:ascii="Arial" w:hAnsi="Arial"/>
          </w:rPr>
          <w:t>2019a</w:t>
        </w:r>
      </w:hyperlink>
      <w:r>
        <w:rPr>
          <w:rFonts w:ascii="Arial" w:hAnsi="Arial"/>
        </w:rPr>
        <w:t>)). While WMH</w:t>
      </w:r>
      <w:r>
        <w:fldChar w:fldCharType="begin"/>
      </w:r>
      <w:r>
        <w:rPr>
          <w:rFonts w:ascii="Arial" w:hAnsi="Arial"/>
        </w:rPr>
        <w:instrText>ADDIN EN.CITE &lt;EndNote&gt;&lt;Cite&gt;&lt;Author&gt;Debette&lt;/Author&gt;&lt;Year&gt;2019&lt;/Year&gt;&lt;RecNum&gt;1511&lt;/RecNum&gt;&lt;DisplayText&gt;(Debette et al., 2019)&lt;/DisplayText&gt;&lt;record&gt;&lt;rec-number&gt;1511&lt;/rec-number&gt;&lt;foreign-keys&gt;&lt;key app="EN" db-id="520wzdfxhfzws7edpwxp29tq92ztf2srvd2a" timestamp="1599805245"&gt;1511&lt;/key&gt;&lt;/foreign-keys&gt;&lt;ref-type name="Journal Article"&gt;17&lt;/ref-type&gt;&lt;contributors&gt;&lt;authors&gt;&lt;author&gt;Debette, Stéphanie&lt;/author&gt;&lt;author&gt;Schilling, Sabrina&lt;/author&gt;&lt;author&gt;Duperron, Marie-Gabrielle&lt;/author&gt;&lt;author&gt;Larsson, Susanna C.&lt;/author&gt;&lt;author&gt;Markus, Hugh S.&lt;/author&gt;&lt;/authors&gt;&lt;/contributors&gt;&lt;titles&gt;&lt;title&gt;Clinical significance of magnetic resonance imaging markers of vascular brain injury: a systematic review and meta-analysis&lt;/title&gt;&lt;secondary-title&gt;JAMA neurology&lt;/secondary-title&gt;&lt;/titles&gt;&lt;periodical&gt;&lt;full-title&gt;JAMA Neurology&lt;/full-title&gt;&lt;/periodical&gt;&lt;pages&gt;81-94&lt;/pages&gt;&lt;volume&gt;76&lt;/volume&gt;&lt;number&gt;1&lt;/number&gt;&lt;dates&gt;&lt;year&gt;2019&lt;/year&gt;&lt;/dates&gt;&lt;publisher&gt;American Medical Association&lt;/publisher&gt;&lt;isbn&gt;2168-6149&lt;/isbn&gt;&lt;urls&gt;&lt;/urls&gt;&lt;/record&gt;&lt;/Cite&gt;&lt;/EndNote&gt;</w:instrText>
      </w:r>
      <w:r>
        <w:rPr>
          <w:rFonts w:ascii="Arial" w:hAnsi="Arial"/>
        </w:rPr>
      </w:r>
      <w:r>
        <w:rPr>
          <w:rFonts w:ascii="Arial" w:hAnsi="Arial"/>
        </w:rPr>
        <w:fldChar w:fldCharType="separate"/>
      </w:r>
      <w:r>
        <w:rPr>
          <w:rFonts w:ascii="Arial" w:hAnsi="Arial"/>
        </w:rPr>
      </w:r>
      <w:bookmarkStart w:id="5" w:name="__Fieldmark__47_2589038592"/>
      <w:bookmarkStart w:id="6" w:name="__Fieldmark__5823_1699461115"/>
      <w:bookmarkStart w:id="7" w:name="__Fieldmark__6443_2589038592"/>
      <w:bookmarkEnd w:id="5"/>
      <w:bookmarkEnd w:id="6"/>
      <w:bookmarkEnd w:id="7"/>
      <w:r>
        <w:rPr>
          <w:rFonts w:ascii="Arial" w:hAnsi="Arial"/>
        </w:rPr>
      </w:r>
      <w:r>
        <w:rPr>
          <w:rFonts w:ascii="Arial" w:hAnsi="Arial"/>
        </w:rPr>
        <w:fldChar w:fldCharType="end"/>
      </w:r>
      <w:r>
        <w:fldChar w:fldCharType="begin"/>
      </w:r>
      <w:r>
        <w:rPr>
          <w:rFonts w:ascii="Arial" w:hAnsi="Arial"/>
        </w:rPr>
        <w:instrText>ADDIN EN.CITE &lt;EndNote&gt;&lt;Cite&gt;&lt;Author&gt;Debette&lt;/Author&gt;&lt;Year&gt;2019&lt;/Year&gt;&lt;RecNum&gt;1511&lt;/RecNum&gt;&lt;DisplayText&gt;(Debette et al., 2019)&lt;/DisplayText&gt;&lt;record&gt;&lt;rec-number&gt;1511&lt;/rec-number&gt;&lt;foreign-keys&gt;&lt;key app="EN" db-id="520wzdfxhfzws7edpwxp29tq92ztf2srvd2a" timestamp="1599805245"&gt;1511&lt;/key&gt;&lt;/foreign-keys&gt;&lt;ref-type name="Journal Article"&gt;17&lt;/ref-type&gt;&lt;contributors&gt;&lt;authors&gt;&lt;author&gt;Debette, Stéphanie&lt;/author&gt;&lt;author&gt;Schilling, Sabrina&lt;/author&gt;&lt;author&gt;Duperron, Marie-Gabrielle&lt;/author&gt;&lt;author&gt;Larsson, Susanna C.&lt;/author&gt;&lt;author&gt;Markus, Hugh S.&lt;/author&gt;&lt;/authors&gt;&lt;/contributors&gt;&lt;titles&gt;&lt;title&gt;Clinical significance of magnetic resonance imaging markers of vascular brain injury: a systematic review and meta-analysis&lt;/title&gt;&lt;secondary-title&gt;JAMA neurology&lt;/secondary-title&gt;&lt;/titles&gt;&lt;periodical&gt;&lt;full-title&gt;JAMA Neurology&lt;/full-title&gt;&lt;/periodical&gt;&lt;pages&gt;81-94&lt;/pages&gt;&lt;volume&gt;76&lt;/volume&gt;&lt;number&gt;1&lt;/number&gt;&lt;dates&gt;&lt;year&gt;2019&lt;/year&gt;&lt;/dates&gt;&lt;publisher&gt;American Medical Association&lt;/publisher&gt;&lt;isbn&gt;2168-6149&lt;/isbn&gt;&lt;urls&gt;&lt;/urls&gt;&lt;/record&gt;&lt;/Cite&gt;&lt;/EndNote&gt;</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del w:id="71" w:author="Author" w:date="2024-02-21T09:46:00Z">
        <w:r>
          <w:rPr>
            <w:rStyle w:val="OhneA"/>
            <w:rFonts w:ascii="Arial" w:hAnsi="Arial"/>
          </w:rPr>
          <w:delText>. While WML</w:delText>
        </w:r>
      </w:del>
      <w:r>
        <w:rPr>
          <w:rFonts w:ascii="Arial" w:hAnsi="Arial"/>
        </w:rPr>
        <w:t xml:space="preserve"> are present in a large proportion of older adults, their occurrence is not random, but their location and extent strongly depends on the presence of vascular risk factors (Jorgensen et al. (</w:t>
      </w:r>
      <w:hyperlink w:anchor="X839a91eaa77d147468bf0bce3c0d9f17114c68c" w:tgtFrame="#X839a91eaa77d147468bf0bce3c0d9f17114c68c">
        <w:r>
          <w:rPr>
            <w:rStyle w:val="InternetLink"/>
            <w:rFonts w:ascii="Arial" w:hAnsi="Arial"/>
          </w:rPr>
          <w:t>2018</w:t>
        </w:r>
      </w:hyperlink>
      <w:r>
        <w:rPr>
          <w:rFonts w:ascii="Arial" w:hAnsi="Arial"/>
        </w:rPr>
        <w:t xml:space="preserve">)). It is well known that elevated blood pressure and hypertension are associated with the appearance and progression of WMH in mid and late life (Dufouil et al. </w:t>
      </w:r>
      <w:r>
        <w:rPr>
          <w:rFonts w:ascii="Arial" w:hAnsi="Arial"/>
          <w:lang w:val="de-DE"/>
        </w:rPr>
        <w:t>(</w:t>
      </w:r>
      <w:hyperlink w:anchor="ref-dufouilLongitudinalStudyBlood2001" w:tgtFrame="#ref-dufouilLongitudinalStudyBlood2001">
        <w:r>
          <w:rPr>
            <w:rStyle w:val="InternetLink"/>
            <w:rFonts w:ascii="Arial" w:hAnsi="Arial"/>
            <w:lang w:val="de-DE"/>
          </w:rPr>
          <w:t>2001</w:t>
        </w:r>
      </w:hyperlink>
      <w:r>
        <w:rPr>
          <w:rFonts w:ascii="Arial" w:hAnsi="Arial"/>
          <w:lang w:val="de-DE"/>
        </w:rPr>
        <w:t>); Jansen et al. (</w:t>
      </w:r>
      <w:hyperlink w:anchor="ref-jansen22" w:tgtFrame="#ref-jansen22">
        <w:r>
          <w:rPr>
            <w:rStyle w:val="InternetLink"/>
            <w:rFonts w:ascii="Arial" w:hAnsi="Arial"/>
            <w:lang w:val="de-DE"/>
          </w:rPr>
          <w:t>2022</w:t>
        </w:r>
      </w:hyperlink>
      <w:r>
        <w:rPr>
          <w:rFonts w:ascii="Arial" w:hAnsi="Arial"/>
          <w:lang w:val="de-DE"/>
        </w:rPr>
        <w:t>), Scharf et al. (</w:t>
      </w:r>
      <w:hyperlink w:anchor="X003ff1da26a04bcfbabaa823ebecda1d16bd31e" w:tgtFrame="#X003ff1da26a04bcfbabaa823ebecda1d16bd31e">
        <w:r>
          <w:rPr>
            <w:rStyle w:val="InternetLink"/>
            <w:rFonts w:ascii="Arial" w:hAnsi="Arial"/>
            <w:lang w:val="de-DE"/>
          </w:rPr>
          <w:t>2019</w:t>
        </w:r>
      </w:hyperlink>
      <w:r>
        <w:rPr>
          <w:rFonts w:ascii="Arial" w:hAnsi="Arial"/>
          <w:lang w:val="de-DE"/>
        </w:rPr>
        <w:t>), Vermeer, Longstreth, and Koudstaal (</w:t>
      </w:r>
      <w:hyperlink w:anchor="ref-vermeer07" w:tgtFrame="#ref-vermeer07">
        <w:r>
          <w:rPr>
            <w:rStyle w:val="InternetLink"/>
            <w:rFonts w:ascii="Arial" w:hAnsi="Arial"/>
            <w:lang w:val="de-DE"/>
          </w:rPr>
          <w:t>2007</w:t>
        </w:r>
      </w:hyperlink>
      <w:r>
        <w:rPr>
          <w:rFonts w:ascii="Arial" w:hAnsi="Arial"/>
          <w:lang w:val="de-DE"/>
        </w:rPr>
        <w:t xml:space="preserve">); Williamson et al. </w:t>
      </w:r>
      <w:r>
        <w:rPr>
          <w:rFonts w:ascii="Arial" w:hAnsi="Arial"/>
        </w:rPr>
        <w:t>(</w:t>
      </w:r>
      <w:hyperlink w:anchor="X75eb2c73042aadb3b39c39432a74ed019d8fd65" w:tgtFrame="#X75eb2c73042aadb3b39c39432a74ed019d8fd65">
        <w:r>
          <w:rPr>
            <w:rStyle w:val="InternetLink"/>
            <w:rFonts w:ascii="Arial" w:hAnsi="Arial"/>
          </w:rPr>
          <w:t>2018</w:t>
        </w:r>
      </w:hyperlink>
      <w:r>
        <w:rPr>
          <w:rFonts w:ascii="Arial" w:hAnsi="Arial"/>
        </w:rPr>
        <w:t>)) but see (Dickie et al. (</w:t>
      </w:r>
      <w:hyperlink w:anchor="ref-dickieProgressionWhiteMatter2016" w:tgtFrame="#ref-dickieProgressionWhiteMatter2016">
        <w:r>
          <w:rPr>
            <w:rStyle w:val="InternetLink"/>
            <w:rFonts w:ascii="Arial" w:hAnsi="Arial"/>
          </w:rPr>
          <w:t>2016</w:t>
        </w:r>
      </w:hyperlink>
      <w:r>
        <w:rPr>
          <w:rFonts w:ascii="Arial" w:hAnsi="Arial"/>
        </w:rPr>
        <w:t>), P. Sachdev et al. (</w:t>
      </w:r>
      <w:hyperlink w:anchor="ref-sachdevProgressionWhiteMatter2007" w:tgtFrame="#ref-sachdevProgressionWhiteMatter2007">
        <w:r>
          <w:rPr>
            <w:rStyle w:val="InternetLink"/>
            <w:rFonts w:ascii="Arial" w:hAnsi="Arial"/>
          </w:rPr>
          <w:t>2007</w:t>
        </w:r>
      </w:hyperlink>
      <w:r>
        <w:rPr>
          <w:rFonts w:ascii="Arial" w:hAnsi="Arial"/>
        </w:rPr>
        <w:t>)).</w:t>
      </w:r>
      <w:r>
        <w:fldChar w:fldCharType="begin"/>
      </w:r>
      <w:r>
        <w:rPr>
          <w:rFonts w:ascii="Arial" w:hAnsi="Arial"/>
        </w:rPr>
        <w:instrText>ADDIN EN.CITE &lt;EndNote&gt;&lt;Cite&gt;&lt;Author&gt;Jorgensen&lt;/Author&gt;&lt;Year&gt;2018&lt;/Year&gt;&lt;RecNum&gt;1685&lt;/RecNum&gt;&lt;DisplayText&gt;(Jorgensen et al., 2018)&lt;/DisplayText&gt;&lt;record&gt;&lt;rec-number&gt;1685&lt;/rec-number&gt;&lt;foreign-keys&gt;&lt;key app="EN" db-id="520wzdfxhfzws7edpwxp29tq92ztf2srvd2a" timestamp="1638199086"&gt;1685&lt;/key&gt;&lt;/foreign-keys&gt;&lt;ref-type name="Journal Article"&gt;17&lt;/ref-type&gt;&lt;contributors&gt;&lt;authors&gt;&lt;author&gt;Jorgensen, Dana R.&lt;/author&gt;&lt;author&gt;Shaaban, C. Elizabeth&lt;/author&gt;&lt;author&gt;Wiley, Clayton A.&lt;/author&gt;&lt;author&gt;Gianaros, Peter J.&lt;/author&gt;&lt;author&gt;Mettenburg, Joseph&lt;/author&gt;&lt;author&gt;Rosano, Caterina&lt;/author&gt;&lt;/authors&gt;&lt;/contributors&gt;&lt;titles&gt;&lt;title&gt;A population neuroscience approach to the study of cerebral small vessel disease in midlife and late life: an invited review&lt;/title&gt;&lt;secondary-title&gt;American Journal of Physiology-Heart and Circulatory Physiology&lt;/secondary-title&gt;&lt;/titles&gt;&lt;periodical&gt;&lt;full-title&gt;American Journal of Physiology-Heart and Circulatory Physiology&lt;/full-title&gt;&lt;/periodical&gt;&lt;pages&gt;H1117-H1136&lt;/pages&gt;&lt;volume&gt;314&lt;/volume&gt;&lt;number&gt;6&lt;/number&gt;&lt;dates&gt;&lt;year&gt;2018&lt;/year&gt;&lt;/dates&gt;&lt;publisher&gt;American Physiological Society Bethesda, MD&lt;/publisher&gt;&lt;isbn&gt;0363-6135&lt;/isbn&gt;&lt;urls&gt;&lt;/urls&gt;&lt;/record&gt;&lt;/Cite&gt;&lt;/EndNote&gt;</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fldChar w:fldCharType="begin"/>
      </w:r>
      <w:r>
        <w:rPr>
          <w:rFonts w:ascii="Arial" w:hAnsi="Arial"/>
        </w:rPr>
        <w:instrText>ADDIN EN.CITE</w:instrText>
      </w:r>
      <w:r>
        <w:rPr>
          <w:rFonts w:ascii="Arial" w:hAnsi="Arial"/>
        </w:rPr>
      </w:r>
      <w:r>
        <w:fldChar w:fldCharType="begin"/>
      </w:r>
      <w:r>
        <w:rPr>
          <w:rFonts w:ascii="Arial" w:hAnsi="Arial"/>
        </w:rPr>
        <w:instrText>ADDIN EN.CITE.DATA</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fldChar w:fldCharType="separate"/>
      </w:r>
      <w:r>
        <w:rPr>
          <w:rFonts w:ascii="Arial" w:hAnsi="Arial"/>
        </w:rPr>
      </w:r>
      <w:r>
        <w:rPr>
          <w:rFonts w:ascii="Arial" w:hAnsi="Arial"/>
        </w:rPr>
      </w:r>
      <w:r>
        <w:rPr>
          <w:rFonts w:ascii="Arial" w:hAnsi="Arial"/>
        </w:rPr>
        <w:fldChar w:fldCharType="end"/>
      </w:r>
      <w:del w:id="72" w:author="Author" w:date="2024-02-21T09:46:00Z">
        <w:r>
          <w:rPr>
            <w:rFonts w:ascii="Arial" w:hAnsi="Arial"/>
            <w:color w:val="000000"/>
            <w:szCs w:val="28"/>
            <w:lang w:val="en-US"/>
          </w:rPr>
          <w:delText xml:space="preserve"> </w:delText>
        </w:r>
      </w:del>
      <w:r>
        <w:fldChar w:fldCharType="begin"/>
      </w:r>
      <w:r>
        <w:rPr>
          <w:szCs w:val="28"/>
          <w:rFonts w:ascii="Arial" w:hAnsi="Arial"/>
          <w:color w:val="000000"/>
          <w:lang w:val="en-US"/>
        </w:rPr>
        <w:instrText>ADDIN EN.CITE</w:instrText>
      </w:r>
      <w:r>
        <w:rPr>
          <w:rFonts w:ascii="Arial" w:hAnsi="Arial"/>
          <w:color w:val="000000"/>
          <w:szCs w:val="28"/>
          <w:lang w:val="en-US"/>
        </w:rPr>
      </w:r>
      <w:r>
        <w:fldChar w:fldCharType="begin"/>
      </w:r>
      <w:r>
        <w:rPr>
          <w:szCs w:val="28"/>
          <w:rFonts w:ascii="Arial" w:hAnsi="Arial"/>
          <w:color w:val="000000"/>
          <w:lang w:val="en-US"/>
        </w:rPr>
        <w:instrText>ADDIN EN.CITE.DATA</w:instrText>
      </w:r>
      <w:r>
        <w:rPr>
          <w:rFonts w:ascii="Arial" w:hAnsi="Arial"/>
          <w:color w:val="000000"/>
          <w:szCs w:val="28"/>
          <w:lang w:val="en-US"/>
        </w:rPr>
      </w:r>
      <w:r>
        <w:rPr>
          <w:szCs w:val="28"/>
          <w:rFonts w:ascii="Arial" w:hAnsi="Arial"/>
          <w:color w:val="000000"/>
          <w:lang w:val="en-US"/>
        </w:rPr>
        <w:fldChar w:fldCharType="separate"/>
      </w:r>
      <w:r>
        <w:rPr>
          <w:rFonts w:ascii="Arial" w:hAnsi="Arial"/>
          <w:color w:val="000000"/>
          <w:szCs w:val="28"/>
          <w:lang w:val="en-US"/>
        </w:rPr>
      </w:r>
      <w:r>
        <w:rPr>
          <w:rFonts w:ascii="Arial" w:hAnsi="Arial"/>
          <w:color w:val="000000"/>
          <w:szCs w:val="28"/>
          <w:lang w:val="en-US"/>
        </w:rPr>
      </w:r>
      <w:r>
        <w:rPr>
          <w:szCs w:val="28"/>
          <w:rFonts w:ascii="Arial" w:hAnsi="Arial"/>
          <w:color w:val="000000"/>
          <w:lang w:val="en-US"/>
        </w:rPr>
        <w:fldChar w:fldCharType="end"/>
      </w:r>
      <w:r>
        <w:rPr>
          <w:szCs w:val="28"/>
          <w:rFonts w:ascii="Arial" w:hAnsi="Arial"/>
          <w:color w:val="000000"/>
          <w:lang w:val="en-US"/>
        </w:rPr>
        <w:fldChar w:fldCharType="separate"/>
      </w:r>
      <w:r>
        <w:rPr>
          <w:rFonts w:ascii="Arial" w:hAnsi="Arial"/>
          <w:color w:val="000000"/>
          <w:szCs w:val="28"/>
          <w:lang w:val="en-US"/>
        </w:rPr>
      </w:r>
      <w:r>
        <w:rPr>
          <w:rFonts w:ascii="Arial" w:hAnsi="Arial"/>
          <w:color w:val="000000"/>
          <w:szCs w:val="28"/>
          <w:lang w:val="en-US"/>
        </w:rPr>
      </w:r>
      <w:r>
        <w:rPr>
          <w:szCs w:val="28"/>
          <w:rFonts w:ascii="Arial" w:hAnsi="Arial"/>
          <w:color w:val="000000"/>
          <w:lang w:val="en-US"/>
        </w:rPr>
        <w:fldChar w:fldCharType="end"/>
      </w:r>
      <w:r>
        <w:rPr>
          <w:rFonts w:ascii="Arial" w:hAnsi="Arial"/>
        </w:rPr>
        <w:t xml:space="preserve"> While both systolic and diastolic blood pressure (DBP) are important predictors, effects seem to be more pronounced for DBP (D. Zhang et al. (</w:t>
      </w:r>
      <w:hyperlink w:anchor="ref-zhangAgeDiastolicBlood2020" w:tgtFrame="#ref-zhangAgeDiastolicBlood2020">
        <w:r>
          <w:rPr>
            <w:rStyle w:val="InternetLink"/>
            <w:rFonts w:ascii="Arial" w:hAnsi="Arial"/>
          </w:rPr>
          <w:t>2020</w:t>
        </w:r>
      </w:hyperlink>
      <w:r>
        <w:rPr>
          <w:rFonts w:ascii="Arial" w:hAnsi="Arial"/>
        </w:rPr>
        <w:t>)).</w:t>
      </w:r>
      <w:r>
        <w:fldChar w:fldCharType="begin"/>
      </w:r>
      <w:r>
        <w:rPr>
          <w:rFonts w:ascii="Arial" w:hAnsi="Arial"/>
        </w:rPr>
        <w:instrText>ADDIN EN.CITE &lt;EndNote&gt;&lt;Cite&gt;&lt;Author&gt;Zhang&lt;/Author&gt;&lt;Year&gt;2020&lt;/Year&gt;&lt;RecNum&gt;1752&lt;/RecNum&gt;&lt;DisplayText&gt;(Zhang et al., 2020)&lt;/DisplayText&gt;&lt;record&gt;&lt;rec-number&gt;1752&lt;/rec-number&gt;&lt;foreign-keys&gt;&lt;key app="EN" db-id="520wzdfxhfzws7edpwxp29tq92ztf2srvd2a" timestamp="1673339765"&gt;1752&lt;/key&gt;&lt;/foreign-keys&gt;&lt;ref-type name="Journal Article"&gt;17&lt;/ref-type&gt;&lt;contributors&gt;&lt;authors&gt;&lt;author&gt;Zhang, D.&lt;/author&gt;&lt;author&gt;Tang, Y.&lt;/author&gt;&lt;author&gt;Ge, J.&lt;/author&gt;&lt;author&gt;Liu, Y.&lt;/author&gt;&lt;author&gt;Jin, J.&lt;/author&gt;&lt;author&gt;He, M.&lt;/author&gt;&lt;/authors&gt;&lt;/contributors&gt;&lt;titles&gt;&lt;title&gt;Age and Diastolic Blood Pressure Play an Important Role in the Progression of White Matter Lesions: A Meta-Analysis&lt;/title&gt;&lt;secondary-title&gt;European Neurology&lt;/secondary-title&gt;&lt;/titles&gt;&lt;periodical&gt;&lt;full-title&gt;European Neurology&lt;/full-title&gt;&lt;abbr-1&gt;Eur. Neurol.&lt;/abbr-1&gt;&lt;abbr-2&gt;Eur Neurol&lt;/abbr-2&gt;&lt;/periodical&gt;&lt;pages&gt;351-359&lt;/pages&gt;&lt;volume&gt;83&lt;/volume&gt;&lt;number&gt;4&lt;/number&gt;&lt;dates&gt;&lt;year&gt;2020&lt;/year&gt;&lt;/dates&gt;&lt;isbn&gt;0014-3022&lt;/isbn&gt;&lt;urls&gt;&lt;related-urls&gt;&lt;url&gt;https://www.karger.com/DOI/10.1159/000510077&lt;/url&gt;&lt;/related-urls&gt;&lt;/urls&gt;&lt;electronic-resource-num&gt;10.1159/000510077&lt;/electronic-resource-num&gt;&lt;/record&gt;&lt;/Cite&gt;&lt;/EndNote&gt;</w:instrText>
      </w:r>
      <w:r>
        <w:rPr>
          <w:rFonts w:ascii="Arial" w:hAnsi="Arial"/>
        </w:rPr>
      </w:r>
      <w:r>
        <w:rPr>
          <w:rFonts w:ascii="Arial" w:hAnsi="Arial"/>
        </w:rPr>
        <w:fldChar w:fldCharType="separate"/>
      </w:r>
      <w:r>
        <w:rPr>
          <w:rFonts w:ascii="Arial" w:hAnsi="Arial"/>
        </w:rPr>
      </w:r>
      <w:bookmarkStart w:id="8" w:name="_Hlk124846390"/>
      <w:bookmarkEnd w:id="8"/>
      <w:r>
        <w:rPr>
          <w:rFonts w:ascii="Arial" w:hAnsi="Arial"/>
        </w:rPr>
      </w:r>
      <w:r>
        <w:rPr>
          <w:rFonts w:ascii="Arial" w:hAnsi="Arial"/>
        </w:rPr>
        <w:fldChar w:fldCharType="end"/>
      </w:r>
      <w:r>
        <w:rPr>
          <w:rFonts w:ascii="Arial" w:hAnsi="Arial"/>
        </w:rPr>
        <w:t xml:space="preserve"> Randomized controlled trials have provided evidence that intensive blood pressure control can reduce the progression of WMH in hypertensive and diabetic patients(de Havenon et al. (</w:t>
      </w:r>
      <w:hyperlink w:anchor="ref-dehavenonBloodPressureGlycemic2019" w:tgtFrame="#ref-dehavenonBloodPressureGlycemic2019">
        <w:r>
          <w:rPr>
            <w:rStyle w:val="InternetLink"/>
            <w:rFonts w:ascii="Arial" w:hAnsi="Arial"/>
          </w:rPr>
          <w:t>2019</w:t>
        </w:r>
      </w:hyperlink>
      <w:r>
        <w:rPr>
          <w:rFonts w:ascii="Arial" w:hAnsi="Arial"/>
        </w:rPr>
        <w:t>); Nasrallah et al. (</w:t>
      </w:r>
      <w:hyperlink w:anchor="ref-nasrallahAssociationIntensiveVs2019" w:tgtFrame="#ref-nasrallahAssociationIntensiveVs2019">
        <w:r>
          <w:rPr>
            <w:rStyle w:val="InternetLink"/>
            <w:rFonts w:ascii="Arial" w:hAnsi="Arial"/>
          </w:rPr>
          <w:t>2019</w:t>
        </w:r>
      </w:hyperlink>
      <w:r>
        <w:rPr>
          <w:rFonts w:ascii="Arial" w:hAnsi="Arial"/>
        </w:rPr>
        <w:t>); H. Zhang et al. (</w:t>
      </w:r>
      <w:hyperlink w:anchor="ref-zhangEffectsSartansLowdose2019" w:tgtFrame="#ref-zhangEffectsSartansLowdose2019">
        <w:r>
          <w:rPr>
            <w:rStyle w:val="InternetLink"/>
            <w:rFonts w:ascii="Arial" w:hAnsi="Arial"/>
          </w:rPr>
          <w:t>2019</w:t>
        </w:r>
      </w:hyperlink>
      <w:r>
        <w:rPr>
          <w:rFonts w:ascii="Arial" w:hAnsi="Arial"/>
        </w:rPr>
        <w:t>)),</w:t>
      </w:r>
      <w:r>
        <w:fldChar w:fldCharType="begin"/>
      </w:r>
      <w:r>
        <w:rPr>
          <w:rFonts w:ascii="Arial" w:hAnsi="Arial"/>
        </w:rPr>
        <w:instrText>ADDIN EN.CITE</w:instrText>
      </w:r>
      <w:r>
        <w:rPr>
          <w:rFonts w:ascii="Arial" w:hAnsi="Arial"/>
        </w:rPr>
      </w:r>
      <w:r>
        <w:fldChar w:fldCharType="begin"/>
      </w:r>
      <w:r>
        <w:rPr>
          <w:rFonts w:ascii="Arial" w:hAnsi="Arial"/>
        </w:rPr>
        <w:instrText>ADDIN EN.CITE.DATA</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t xml:space="preserve"> yet no consensus on how to specifically target cSVD and related cognitive decline has been reached (Wardlaw et al., 2021). </w:t>
        <w:br/>
        <w:t>More recently, abdominal obesity has emerged as a risk factor for cSVD in cross-sectional studies (Higuchi, Kabeya, and Kato (</w:t>
      </w:r>
      <w:hyperlink w:anchor="ref-higuchi17" w:tgtFrame="#ref-higuchi17">
        <w:r>
          <w:rPr>
            <w:rStyle w:val="InternetLink"/>
            <w:rFonts w:ascii="Arial" w:hAnsi="Arial"/>
          </w:rPr>
          <w:t>2017</w:t>
        </w:r>
      </w:hyperlink>
      <w:r>
        <w:rPr>
          <w:rFonts w:ascii="Arial" w:hAnsi="Arial"/>
        </w:rPr>
        <w:t xml:space="preserve">); Kim et al. </w:t>
      </w:r>
      <w:r>
        <w:rPr>
          <w:rFonts w:ascii="Arial" w:hAnsi="Arial"/>
          <w:lang w:val="fr-FR"/>
        </w:rPr>
        <w:t>(</w:t>
      </w:r>
      <w:hyperlink w:anchor="ref-kimVisceralObesityAssociated2017" w:tgtFrame="#ref-kimVisceralObesityAssociated2017">
        <w:r>
          <w:rPr>
            <w:rStyle w:val="InternetLink"/>
            <w:rFonts w:ascii="Arial" w:hAnsi="Arial"/>
            <w:lang w:val="fr-FR"/>
          </w:rPr>
          <w:t>2017</w:t>
        </w:r>
      </w:hyperlink>
      <w:r>
        <w:rPr>
          <w:rFonts w:ascii="Arial" w:hAnsi="Arial"/>
          <w:lang w:val="fr-FR"/>
        </w:rPr>
        <w:t>); Lampe, Zhang, et al. (</w:t>
      </w:r>
      <w:hyperlink w:anchor="ref-lampeVisceralObesityRelates2019" w:tgtFrame="#ref-lampeVisceralObesityRelates2019">
        <w:r>
          <w:rPr>
            <w:rStyle w:val="InternetLink"/>
            <w:rFonts w:ascii="Arial" w:hAnsi="Arial"/>
            <w:lang w:val="fr-FR"/>
          </w:rPr>
          <w:t>2019</w:t>
        </w:r>
      </w:hyperlink>
      <w:r>
        <w:rPr>
          <w:rFonts w:ascii="Arial" w:hAnsi="Arial"/>
          <w:lang w:val="fr-FR"/>
        </w:rPr>
        <w:t>); Morys, Dadar, and Dagher (</w:t>
      </w:r>
      <w:hyperlink w:anchor="ref-morysAssociationMidlifeObesity2021" w:tgtFrame="#ref-morysAssociationMidlifeObesity2021">
        <w:r>
          <w:rPr>
            <w:rStyle w:val="InternetLink"/>
            <w:rFonts w:ascii="Arial" w:hAnsi="Arial"/>
            <w:lang w:val="fr-FR"/>
          </w:rPr>
          <w:t>2021</w:t>
        </w:r>
      </w:hyperlink>
      <w:r>
        <w:rPr>
          <w:rFonts w:ascii="Arial" w:hAnsi="Arial"/>
          <w:lang w:val="fr-FR"/>
        </w:rPr>
        <w:t>); Veldsman et al. (</w:t>
      </w:r>
      <w:hyperlink w:anchor="ref-veldsman20" w:tgtFrame="#ref-veldsman20">
        <w:r>
          <w:rPr>
            <w:rStyle w:val="InternetLink"/>
            <w:rFonts w:ascii="Arial" w:hAnsi="Arial"/>
            <w:lang w:val="fr-FR"/>
          </w:rPr>
          <w:t>2020</w:t>
        </w:r>
      </w:hyperlink>
      <w:r>
        <w:rPr>
          <w:rFonts w:ascii="Arial" w:hAnsi="Arial"/>
          <w:lang w:val="fr-FR"/>
        </w:rPr>
        <w:t xml:space="preserve">); Vuorinen et al. </w:t>
      </w:r>
      <w:r>
        <w:rPr>
          <w:rFonts w:ascii="Arial" w:hAnsi="Arial"/>
        </w:rPr>
        <w:t>(</w:t>
      </w:r>
      <w:hyperlink w:anchor="ref-vuorinenChangesVascularRisk2011" w:tgtFrame="#ref-vuorinenChangesVascularRisk2011">
        <w:r>
          <w:rPr>
            <w:rStyle w:val="InternetLink"/>
            <w:rFonts w:ascii="Arial" w:hAnsi="Arial"/>
          </w:rPr>
          <w:t>2011</w:t>
        </w:r>
      </w:hyperlink>
      <w:r>
        <w:rPr>
          <w:rFonts w:ascii="Arial" w:hAnsi="Arial"/>
        </w:rPr>
        <w:t>); Yamashiro et al. (</w:t>
      </w:r>
      <w:hyperlink w:anchor="ref-yamashiroVisceralFatAccumulation2014" w:tgtFrame="#ref-yamashiroVisceralFatAccumulation2014">
        <w:r>
          <w:rPr>
            <w:rStyle w:val="InternetLink"/>
            <w:rFonts w:ascii="Arial" w:hAnsi="Arial"/>
          </w:rPr>
          <w:t>2014</w:t>
        </w:r>
      </w:hyperlink>
      <w:r>
        <w:rPr>
          <w:rFonts w:ascii="Arial" w:hAnsi="Arial"/>
        </w:rPr>
        <w:t>)).</w:t>
      </w:r>
      <w:r>
        <w:fldChar w:fldCharType="begin"/>
      </w:r>
      <w:r>
        <w:rPr>
          <w:rFonts w:ascii="Arial" w:hAnsi="Arial"/>
        </w:rPr>
        <w:instrText>ADDIN EN.CITE &lt;EndNote&gt;&lt;Cite&gt;&lt;Author&gt;Wardlaw&lt;/Author&gt;&lt;Year&gt;2019&lt;/Year&gt;&lt;RecNum&gt;1514&lt;/RecNum&gt;&lt;DisplayText&gt;(Wardlaw et al., 2019)&lt;/DisplayText&gt;&lt;record&gt;&lt;rec-number&gt;1514&lt;/rec-number&gt;&lt;foreign-keys&gt;&lt;key app="EN" db-id="520wzdfxhfzws7edpwxp29tq92ztf2srvd2a" timestamp="1599806128"&gt;1514&lt;/key&gt;&lt;/foreign-keys&gt;&lt;ref-type name="Journal Article"&gt;17&lt;/ref-type&gt;&lt;contributors&gt;&lt;authors&gt;&lt;author&gt;Wardlaw, Joanna M.&lt;/author&gt;&lt;author&gt;Smith, Colin&lt;/author&gt;&lt;author&gt;Dichgans, Martin&lt;/author&gt;&lt;/authors&gt;&lt;/contributors&gt;&lt;titles&gt;&lt;title&gt;Small vessel disease: mechanisms and clinical implications&lt;/title&gt;&lt;secondary-title&gt;The Lancet Neurology&lt;/secondary-title&gt;&lt;/titles&gt;&lt;periodical&gt;&lt;full-title&gt;The Lancet Neurology&lt;/full-title&gt;&lt;/periodical&gt;&lt;pages&gt;684-696&lt;/pages&gt;&lt;volume&gt;18&lt;/volume&gt;&lt;number&gt;7&lt;/number&gt;&lt;dates&gt;&lt;year&gt;2019&lt;/year&gt;&lt;pub-dates&gt;&lt;date&gt;2019/07/01/&lt;/date&gt;&lt;/pub-dates&gt;&lt;/dates&gt;&lt;isbn&gt;1474-4422&lt;/isbn&gt;&lt;urls&gt;&lt;related-urls&gt;&lt;url&gt;http://www.sciencedirect.com/science/article/pii/S1474442219300791&lt;/url&gt;&lt;/related-urls&gt;&lt;/urls&gt;&lt;electronic-resource-num&gt;https://doi.org/10.1016/S1474-4422(19)30079-1&lt;/electronic-resource-num&gt;&lt;/record&gt;&lt;/Cite&gt;&lt;/EndNote&gt;</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fldChar w:fldCharType="begin"/>
      </w:r>
      <w:r>
        <w:rPr>
          <w:rFonts w:ascii="Arial" w:hAnsi="Arial"/>
        </w:rPr>
        <w:instrText>ADDIN EN.CITE</w:instrText>
      </w:r>
      <w:r>
        <w:rPr>
          <w:rFonts w:ascii="Arial" w:hAnsi="Arial"/>
        </w:rPr>
      </w:r>
      <w:r>
        <w:fldChar w:fldCharType="begin"/>
      </w:r>
      <w:r>
        <w:rPr>
          <w:rFonts w:ascii="Arial" w:hAnsi="Arial"/>
        </w:rPr>
        <w:instrText>ADDIN EN.CITE.DATA</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fldChar w:fldCharType="separate"/>
      </w:r>
      <w:r>
        <w:rPr>
          <w:rFonts w:ascii="Arial" w:hAnsi="Arial"/>
        </w:rPr>
      </w:r>
      <w:r>
        <w:rPr>
          <w:rFonts w:ascii="Arial" w:hAnsi="Arial"/>
        </w:rPr>
      </w:r>
      <w:r>
        <w:rPr>
          <w:rFonts w:ascii="Arial" w:hAnsi="Arial"/>
        </w:rPr>
        <w:fldChar w:fldCharType="end"/>
      </w:r>
      <w:del w:id="73" w:author="Author" w:date="2024-02-21T09:46:00Z">
        <w:r>
          <w:rPr>
            <w:rFonts w:ascii="Arial" w:hAnsi="Arial"/>
            <w:color w:val="000000"/>
            <w:szCs w:val="28"/>
          </w:rPr>
          <w:delText>.</w:delText>
        </w:r>
      </w:del>
      <w:r>
        <w:rPr>
          <w:rFonts w:ascii="Arial" w:hAnsi="Arial"/>
        </w:rPr>
        <w:t xml:space="preserve"> Mendelian randomization suggested that larger abdominal fat depots (measured as waist-to-hip ratio) are more predictive for </w:t>
      </w:r>
      <w:ins w:id="74" w:author="Author" w:date="2024-02-21T09:46:00Z">
        <w:r>
          <w:rPr>
            <w:rFonts w:ascii="Arial" w:hAnsi="Arial"/>
          </w:rPr>
          <w:t xml:space="preserve">WMH </w:t>
        </w:r>
      </w:ins>
      <w:del w:id="75" w:author="Author" w:date="2024-02-21T09:46:00Z">
        <w:r>
          <w:rPr>
            <w:rFonts w:ascii="Arial" w:hAnsi="Arial"/>
            <w:color w:val="000000"/>
            <w:szCs w:val="28"/>
            <w:lang w:val="en-US"/>
          </w:rPr>
          <w:delText xml:space="preserve">WML </w:delText>
        </w:r>
      </w:del>
      <w:r>
        <w:rPr>
          <w:rFonts w:ascii="Arial" w:hAnsi="Arial"/>
          <w:color w:val="000000"/>
          <w:szCs w:val="28"/>
          <w:lang w:val="en-US"/>
        </w:rPr>
        <w:t>than overall obesity (measured as body mass index) (Marini, Anderson Christopher, and Rosand (</w:t>
      </w:r>
      <w:hyperlink w:anchor="ref-mariniGeneticsCerebralSmall2020" w:tgtFrame="#ref-mariniGeneticsCerebralSmall2020">
        <w:r>
          <w:rPr>
            <w:rStyle w:val="InternetLink"/>
            <w:rFonts w:ascii="Arial" w:hAnsi="Arial"/>
          </w:rPr>
          <w:t>2020</w:t>
        </w:r>
      </w:hyperlink>
      <w:r>
        <w:rPr>
          <w:rFonts w:ascii="Arial" w:hAnsi="Arial"/>
          <w:color w:val="000000"/>
          <w:szCs w:val="28"/>
          <w:lang w:val="en-US"/>
        </w:rPr>
        <w:t>)).</w:t>
      </w:r>
      <w:r>
        <w:fldChar w:fldCharType="begin"/>
      </w:r>
      <w:r>
        <w:rPr>
          <w:szCs w:val="28"/>
          <w:rFonts w:ascii="Arial" w:hAnsi="Arial"/>
          <w:color w:val="000000"/>
          <w:lang w:val="en-US"/>
        </w:rPr>
        <w:instrText>ADDIN EN.CITE &lt;EndNote&gt;&lt;Cite&gt;&lt;Author&gt;Marini&lt;/Author&gt;&lt;Year&gt;2020&lt;/Year&gt;&lt;RecNum&gt;1545&lt;/RecNum&gt;&lt;DisplayText&gt;(Marini et al., 2020)&lt;/DisplayText&gt;&lt;record&gt;&lt;rec-number&gt;1545&lt;/rec-number&gt;&lt;foreign-keys&gt;&lt;key app="EN" db-id="520wzdfxhfzws7edpwxp29tq92ztf2srvd2a" timestamp="1602066909"&gt;1545&lt;/key&gt;&lt;/foreign-keys&gt;&lt;ref-type name="Journal Article"&gt;17&lt;/ref-type&gt;&lt;contributors&gt;&lt;authors&gt;&lt;author&gt;Marini, Sandro&lt;/author&gt;&lt;author&gt;Anderson Christopher, D.&lt;/author&gt;&lt;author&gt;Rosand, Jonathan&lt;/author&gt;&lt;/authors&gt;&lt;/contributors&gt;&lt;titles&gt;&lt;title&gt;Genetics of Cerebral Small Vessel Disease&lt;/title&gt;&lt;secondary-title&gt;Stroke&lt;/secondary-title&gt;&lt;/titles&gt;&lt;periodical&gt;&lt;full-title&gt;Stroke&lt;/full-title&gt;&lt;abbr-1&gt;Stroke&lt;/abbr-1&gt;&lt;abbr-2&gt;Stroke&lt;/abbr-2&gt;&lt;/periodical&gt;&lt;pages&gt;12-20&lt;/pages&gt;&lt;volume&gt;51&lt;/volume&gt;&lt;number&gt;1&lt;/number&gt;&lt;dates&gt;&lt;year&gt;2020&lt;/year&gt;&lt;pub-dates&gt;&lt;date&gt;2020/01/01&lt;/date&gt;&lt;/pub-dates&gt;&lt;/dates&gt;&lt;publisher&gt;American Heart Association&lt;/publisher&gt;&lt;urls&gt;&lt;related-urls&gt;&lt;url&gt;https://doi.org/10.1161/STROKEAHA.119.024151&lt;/url&gt;&lt;/related-urls&gt;&lt;/urls&gt;&lt;electronic-resource-num&gt;10.1161/STROKEAHA.119.024151&lt;/electronic-resource-num&gt;&lt;access-date&gt;2020/10/07&lt;/access-date&gt;&lt;/record&gt;&lt;/Cite&gt;&lt;/EndNote&gt;</w:instrText>
      </w:r>
      <w:r>
        <w:rPr>
          <w:rFonts w:ascii="Arial" w:hAnsi="Arial"/>
          <w:color w:val="000000"/>
          <w:szCs w:val="28"/>
          <w:lang w:val="en-US"/>
        </w:rPr>
      </w:r>
      <w:r>
        <w:rPr>
          <w:szCs w:val="28"/>
          <w:rFonts w:ascii="Arial" w:hAnsi="Arial"/>
          <w:color w:val="000000"/>
          <w:lang w:val="en-US"/>
        </w:rPr>
        <w:fldChar w:fldCharType="separate"/>
      </w:r>
      <w:r>
        <w:rPr>
          <w:rFonts w:ascii="Arial" w:hAnsi="Arial"/>
          <w:color w:val="000000"/>
          <w:szCs w:val="28"/>
          <w:lang w:val="en-US"/>
        </w:rPr>
      </w:r>
      <w:r>
        <w:rPr>
          <w:rFonts w:ascii="Arial" w:hAnsi="Arial"/>
          <w:color w:val="000000"/>
          <w:szCs w:val="28"/>
          <w:lang w:val="en-US"/>
        </w:rPr>
      </w:r>
      <w:r>
        <w:rPr>
          <w:szCs w:val="28"/>
          <w:rFonts w:ascii="Arial" w:hAnsi="Arial"/>
          <w:color w:val="000000"/>
          <w:lang w:val="en-US"/>
        </w:rPr>
        <w:fldChar w:fldCharType="end"/>
      </w:r>
      <w:del w:id="76" w:author="Author" w:date="2024-02-21T09:46:00Z">
        <w:r>
          <w:rPr>
            <w:rFonts w:ascii="Arial" w:hAnsi="Arial"/>
            <w:color w:val="000000"/>
            <w:szCs w:val="28"/>
            <w:lang w:val="en-US"/>
          </w:rPr>
          <w:delText>.</w:delText>
        </w:r>
      </w:del>
      <w:r>
        <w:rPr>
          <w:rFonts w:ascii="Arial" w:hAnsi="Arial"/>
        </w:rPr>
        <w:t xml:space="preserve"> This effect was largely independent of DBP and glucose metabolism. Along these lines, several studies reported an association between abdominal obesity and WMH</w:t>
      </w:r>
      <w:del w:id="77" w:author="Author" w:date="2024-02-21T09:46:00Z">
        <w:r>
          <w:rPr>
            <w:rFonts w:ascii="Arial" w:hAnsi="Arial"/>
            <w:color w:val="000000"/>
            <w:szCs w:val="28"/>
            <w:lang w:val="en-US"/>
          </w:rPr>
          <w:delText>WML</w:delText>
        </w:r>
      </w:del>
      <w:r>
        <w:rPr>
          <w:rFonts w:ascii="Arial" w:hAnsi="Arial"/>
        </w:rPr>
        <w:t xml:space="preserve"> in deep white matter regions as opposed to hypertension-related periventricular </w:t>
      </w:r>
      <w:ins w:id="78" w:author="Author" w:date="2024-02-21T09:46:00Z">
        <w:r>
          <w:rPr>
            <w:rFonts w:ascii="Arial" w:hAnsi="Arial"/>
          </w:rPr>
          <w:t>WMH</w:t>
        </w:r>
      </w:ins>
      <w:del w:id="79" w:author="Author" w:date="2024-02-21T09:46:00Z">
        <w:r>
          <w:rPr>
            <w:rFonts w:ascii="Arial" w:hAnsi="Arial"/>
            <w:color w:val="000000"/>
            <w:szCs w:val="28"/>
            <w:lang w:val="en-US"/>
          </w:rPr>
          <w:delText>WML</w:delText>
        </w:r>
      </w:del>
      <w:r>
        <w:rPr>
          <w:rFonts w:ascii="Arial" w:hAnsi="Arial"/>
        </w:rPr>
        <w:t xml:space="preserve">, hinting to the involvement of different pathophysiological mechanisms (Armstrong et al. </w:t>
      </w:r>
      <w:r>
        <w:rPr>
          <w:rFonts w:ascii="Arial" w:hAnsi="Arial"/>
          <w:lang w:val="fr-FR"/>
        </w:rPr>
        <w:t>(</w:t>
      </w:r>
      <w:hyperlink w:anchor="ref-armstrongCommonGeneticVariation2020" w:tgtFrame="#ref-armstrongCommonGeneticVariation2020">
        <w:r>
          <w:rPr>
            <w:rStyle w:val="InternetLink"/>
            <w:rFonts w:ascii="Arial" w:hAnsi="Arial"/>
            <w:lang w:val="fr-FR"/>
          </w:rPr>
          <w:t>2020</w:t>
        </w:r>
      </w:hyperlink>
      <w:r>
        <w:rPr>
          <w:rFonts w:ascii="Arial" w:hAnsi="Arial"/>
          <w:lang w:val="fr-FR"/>
        </w:rPr>
        <w:t>); Griffanti et al. (</w:t>
      </w:r>
      <w:hyperlink w:anchor="ref-griffanti18" w:tgtFrame="#ref-griffanti18">
        <w:r>
          <w:rPr>
            <w:rStyle w:val="InternetLink"/>
            <w:rFonts w:ascii="Arial" w:hAnsi="Arial"/>
            <w:lang w:val="fr-FR"/>
          </w:rPr>
          <w:t>2018</w:t>
        </w:r>
      </w:hyperlink>
      <w:r>
        <w:rPr>
          <w:rFonts w:ascii="Arial" w:hAnsi="Arial"/>
          <w:lang w:val="fr-FR"/>
        </w:rPr>
        <w:t>); Lampe, Zhang, et al. (</w:t>
      </w:r>
      <w:hyperlink w:anchor="ref-lampeVisceralObesityRelates2019" w:tgtFrame="#ref-lampeVisceralObesityRelates2019">
        <w:r>
          <w:rPr>
            <w:rStyle w:val="InternetLink"/>
            <w:rFonts w:ascii="Arial" w:hAnsi="Arial"/>
            <w:lang w:val="fr-FR"/>
          </w:rPr>
          <w:t>2019</w:t>
        </w:r>
      </w:hyperlink>
      <w:r>
        <w:rPr>
          <w:rFonts w:ascii="Arial" w:hAnsi="Arial"/>
          <w:lang w:val="fr-FR"/>
        </w:rPr>
        <w:t xml:space="preserve">); Veldsman et al. </w:t>
      </w:r>
      <w:r>
        <w:rPr>
          <w:rFonts w:ascii="Arial" w:hAnsi="Arial"/>
        </w:rPr>
        <w:t>(</w:t>
      </w:r>
      <w:hyperlink w:anchor="ref-veldsman20" w:tgtFrame="#ref-veldsman20">
        <w:r>
          <w:rPr>
            <w:rStyle w:val="InternetLink"/>
            <w:rFonts w:ascii="Arial" w:hAnsi="Arial"/>
          </w:rPr>
          <w:t>2020</w:t>
        </w:r>
      </w:hyperlink>
      <w:r>
        <w:rPr>
          <w:rFonts w:ascii="Arial" w:hAnsi="Arial"/>
        </w:rPr>
        <w:t>)).</w:t>
      </w:r>
      <w:r>
        <w:fldChar w:fldCharType="begin"/>
      </w:r>
      <w:r>
        <w:rPr>
          <w:rFonts w:ascii="Arial" w:hAnsi="Arial"/>
        </w:rPr>
        <w:instrText>ADDIN EN.CITE</w:instrText>
      </w:r>
      <w:r>
        <w:rPr>
          <w:rFonts w:ascii="Arial" w:hAnsi="Arial"/>
        </w:rPr>
      </w:r>
      <w:r>
        <w:fldChar w:fldCharType="begin"/>
      </w:r>
      <w:r>
        <w:rPr>
          <w:rFonts w:ascii="Arial" w:hAnsi="Arial"/>
        </w:rPr>
        <w:instrText>ADDIN EN.CITE.DATA</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t xml:space="preserve"> One of those mechanisms might be the circulation of systemic inflammatory markers, secreted by abdominal fat tissue, which initiate pathological processes such as endothelial damage and blood brain barrier leakage in the cerebral vasculature of the deep white matter (Wardlaw, Smith, and Dichgans (</w:t>
      </w:r>
      <w:hyperlink w:anchor="ref-wardlaw19" w:tgtFrame="#ref-wardlaw19">
        <w:r>
          <w:rPr>
            <w:rStyle w:val="InternetLink"/>
            <w:rFonts w:ascii="Arial" w:hAnsi="Arial"/>
          </w:rPr>
          <w:t>2019</w:t>
        </w:r>
      </w:hyperlink>
      <w:r>
        <w:rPr>
          <w:rFonts w:ascii="Arial" w:hAnsi="Arial"/>
        </w:rPr>
        <w:t>)).</w:t>
      </w:r>
      <w:r>
        <w:fldChar w:fldCharType="begin"/>
      </w:r>
      <w:r>
        <w:rPr>
          <w:rFonts w:ascii="Arial" w:hAnsi="Arial"/>
        </w:rPr>
        <w:instrText>ADDIN EN.CITE &lt;EndNote&gt;&lt;Cite&gt;&lt;Author&gt;Wardlaw&lt;/Author&gt;&lt;Year&gt;2019&lt;/Year&gt;&lt;RecNum&gt;1514&lt;/RecNum&gt;&lt;DisplayText&gt;(Wardlaw et al., 2019)&lt;/DisplayText&gt;&lt;record&gt;&lt;rec-number&gt;1514&lt;/rec-number&gt;&lt;foreign-keys&gt;&lt;key app="EN" db-id="520wzdfxhfzws7edpwxp29tq92ztf2srvd2a" timestamp="1599806128"&gt;1514&lt;/key&gt;&lt;/foreign-keys&gt;&lt;ref-type name="Journal Article"&gt;17&lt;/ref-type&gt;&lt;contributors&gt;&lt;authors&gt;&lt;author&gt;Wardlaw, Joanna M.&lt;/author&gt;&lt;author&gt;Smith, Colin&lt;/author&gt;&lt;author&gt;Dichgans, Martin&lt;/author&gt;&lt;/authors&gt;&lt;/contributors&gt;&lt;titles&gt;&lt;title&gt;Small vessel disease: mechanisms and clinical implications&lt;/title&gt;&lt;secondary-title&gt;The Lancet Neurology&lt;/secondary-title&gt;&lt;/titles&gt;&lt;periodical&gt;&lt;full-title&gt;The Lancet Neurology&lt;/full-title&gt;&lt;/periodical&gt;&lt;pages&gt;684-696&lt;/pages&gt;&lt;volume&gt;18&lt;/volume&gt;&lt;number&gt;7&lt;/number&gt;&lt;dates&gt;&lt;year&gt;2019&lt;/year&gt;&lt;pub-dates&gt;&lt;date&gt;2019/07/01/&lt;/date&gt;&lt;/pub-dates&gt;&lt;/dates&gt;&lt;isbn&gt;1474-4422&lt;/isbn&gt;&lt;urls&gt;&lt;related-urls&gt;&lt;url&gt;http://www.sciencedirect.com/science/article/pii/S1474442219300791&lt;/url&gt;&lt;/related-urls&gt;&lt;/urls&gt;&lt;electronic-resource-num&gt;https://doi.org/10.1016/S1474-4422(19)30079-1&lt;/electronic-resource-num&gt;&lt;/record&gt;&lt;/Cite&gt;&lt;/EndNote&gt;</w:instrText>
      </w:r>
      <w:r>
        <w:rPr>
          <w:rFonts w:ascii="Arial" w:hAnsi="Arial"/>
        </w:rPr>
      </w:r>
      <w:r>
        <w:rPr>
          <w:rFonts w:ascii="Arial" w:hAnsi="Arial"/>
        </w:rPr>
        <w:fldChar w:fldCharType="separate"/>
      </w:r>
      <w:r>
        <w:rPr>
          <w:rFonts w:ascii="Arial" w:hAnsi="Arial"/>
        </w:rPr>
      </w:r>
      <w:del w:id="80" w:author="Author" w:date="2024-02-21T09:46:00Z">
        <w:r>
          <w:rPr>
            <w:rFonts w:ascii="Arial" w:hAnsi="Arial"/>
            <w:color w:val="000000"/>
            <w:szCs w:val="28"/>
          </w:rPr>
          <w:delText>(</w:delText>
        </w:r>
      </w:del>
      <w:r>
        <w:rPr>
          <w:rFonts w:ascii="Arial" w:hAnsi="Arial"/>
        </w:rPr>
      </w:r>
      <w:r>
        <w:rPr>
          <w:rFonts w:ascii="Arial" w:hAnsi="Arial"/>
        </w:rPr>
        <w:fldChar w:fldCharType="end"/>
      </w:r>
      <w:r>
        <w:rPr>
          <w:rFonts w:ascii="Arial" w:hAnsi="Arial"/>
        </w:rPr>
        <w:t xml:space="preserve"> Yet, longitudinal evidence is scarce and the RUN-DMC study showed that while high baseline waist circumference predicted stronger increase in </w:t>
      </w:r>
      <w:ins w:id="81" w:author="Author" w:date="2024-02-21T09:46:00Z">
        <w:r>
          <w:rPr>
            <w:rFonts w:ascii="Arial" w:hAnsi="Arial"/>
          </w:rPr>
          <w:t>WMH</w:t>
        </w:r>
      </w:ins>
      <w:del w:id="82" w:author="Author" w:date="2024-02-21T09:46:00Z">
        <w:r>
          <w:rPr>
            <w:rFonts w:ascii="Arial" w:hAnsi="Arial"/>
            <w:color w:val="000000"/>
            <w:szCs w:val="28"/>
            <w:lang w:val="en-US"/>
          </w:rPr>
          <w:delText>WML</w:delText>
        </w:r>
      </w:del>
      <w:r>
        <w:rPr>
          <w:rFonts w:ascii="Arial" w:hAnsi="Arial"/>
        </w:rPr>
        <w:t xml:space="preserve"> from baseline to follow-up, no predictive effects of continuous waist circumference or body mass index on cross-sectional or longitudinal WMH were found (Arnoldussen et al. (</w:t>
      </w:r>
      <w:hyperlink w:anchor="X7e74b322196fb7da72135ed9df16bfcb333c5a4" w:tgtFrame="#X7e74b322196fb7da72135ed9df16bfcb333c5a4">
        <w:r>
          <w:rPr>
            <w:rStyle w:val="InternetLink"/>
            <w:rFonts w:ascii="Arial" w:hAnsi="Arial"/>
          </w:rPr>
          <w:t>2019</w:t>
        </w:r>
      </w:hyperlink>
      <w:r>
        <w:rPr>
          <w:rFonts w:ascii="Arial" w:hAnsi="Arial"/>
        </w:rPr>
        <w:t>)). Thus, the impact of abdominal obesity on</w:t>
      </w:r>
      <w:ins w:id="83" w:author="Author" w:date="2024-02-21T09:46:00Z">
        <w:r>
          <w:rPr>
            <w:rFonts w:ascii="Arial" w:hAnsi="Arial"/>
          </w:rPr>
          <w:t xml:space="preserve"> WMH progression </w:t>
        </w:r>
      </w:ins>
      <w:r>
        <w:rPr>
          <w:rFonts w:ascii="Arial" w:hAnsi="Arial"/>
        </w:rPr>
        <w:br/>
      </w:r>
      <w:r>
        <w:fldChar w:fldCharType="begin"/>
      </w:r>
      <w:r>
        <w:rPr>
          <w:rFonts w:ascii="Arial" w:hAnsi="Arial"/>
        </w:rPr>
        <w:instrText>ADDIN EN.CITE &lt;EndNote&gt;&lt;Cite&gt;&lt;Author&gt;Arnoldussen&lt;/Author&gt;&lt;Year&gt;2019&lt;/Year&gt;&lt;RecNum&gt;1684&lt;/RecNum&gt;&lt;DisplayText&gt;(Arnoldussen et al., 2019)&lt;/DisplayText&gt;&lt;record&gt;&lt;rec-number&gt;1684&lt;/rec-number&gt;&lt;foreign-keys&gt;&lt;key app="EN" db-id="520wzdfxhfzws7edpwxp29tq92ztf2srvd2a" timestamp="1638183399"&gt;1684&lt;/key&gt;&lt;/foreign-keys&gt;&lt;ref-type name="Journal Article"&gt;17&lt;/ref-type&gt;&lt;contributors&gt;&lt;authors&gt;&lt;author&gt;Arnoldussen, Ilse A. C.&lt;/author&gt;&lt;author&gt;Gustafson, Deborah R.&lt;/author&gt;&lt;author&gt;Leijsen, Esther M. C.&lt;/author&gt;&lt;author&gt;de Leeuw, Frank-Erik&lt;/author&gt;&lt;author&gt;Kiliaan, Amanda J.&lt;/author&gt;&lt;/authors&gt;&lt;/contributors&gt;&lt;titles&gt;&lt;title&gt;Adiposity is related to cerebrovascular and brain volumetry outcomes in the RUN DMC study&lt;/title&gt;&lt;secondary-title&gt;Neurology&lt;/secondary-title&gt;&lt;/titles&gt;&lt;periodical&gt;&lt;full-title&gt;Neurology&lt;/full-title&gt;&lt;abbr-1&gt;Neurology&lt;/abbr-1&gt;&lt;abbr-2&gt;Neurology&lt;/abbr-2&gt;&lt;/periodical&gt;&lt;pages&gt;e864&lt;/pages&gt;&lt;volume&gt;93&lt;/volume&gt;&lt;number&gt;9&lt;/number&gt;&lt;dates&gt;&lt;year&gt;2019&lt;/year&gt;&lt;/dates&gt;&lt;urls&gt;&lt;related-urls&gt;&lt;url&gt;http://n.neurology.org/content/93/9/e864.abstract&lt;/url&gt;&lt;/related-urls&gt;&lt;/urls&gt;&lt;electronic-resource-num&gt;10.1212/WNL.0000000000008002&lt;/electronic-resource-num&gt;&lt;/record&gt;&lt;/Cite&gt;&lt;/EndNote&gt;</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fldChar w:fldCharType="begin"/>
      </w:r>
      <w:r>
        <w:rPr>
          <w:rFonts w:ascii="Arial" w:hAnsi="Arial"/>
        </w:rPr>
        <w:instrText>ADDIN EN.CITE</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del w:id="84" w:author="Author" w:date="2024-02-21T09:46:00Z">
        <w:r>
          <w:rPr>
            <w:rFonts w:ascii="Arial" w:hAnsi="Arial"/>
            <w:color w:val="000000"/>
            <w:szCs w:val="28"/>
            <w:lang w:val="en-US"/>
          </w:rPr>
          <w:delText xml:space="preserve">WML progression </w:delText>
        </w:r>
      </w:del>
      <w:r>
        <w:rPr>
          <w:rFonts w:ascii="Arial" w:hAnsi="Arial"/>
          <w:color w:val="000000"/>
          <w:szCs w:val="28"/>
          <w:lang w:val="en-US"/>
        </w:rPr>
        <w:t xml:space="preserve">remains to be established. </w:t>
      </w:r>
    </w:p>
    <w:p>
      <w:pPr>
        <w:pStyle w:val="FirstParagraph"/>
        <w:rPr>
          <w:rStyle w:val="OhneA"/>
          <w:rFonts w:ascii="Roboto" w:hAnsi="Roboto"/>
        </w:rPr>
      </w:pPr>
      <w:r>
        <w:rPr>
          <w:rFonts w:ascii="Arial" w:hAnsi="Arial"/>
        </w:rPr>
        <w:t xml:space="preserve">Self-identified gender, which is assessed in most studies using self-reported binary categories and often misinterpreted as (biological) sex, is another important predictor of </w:t>
      </w:r>
      <w:ins w:id="85" w:author="Author" w:date="2024-02-21T09:46:00Z">
        <w:r>
          <w:rPr>
            <w:rFonts w:ascii="Arial" w:hAnsi="Arial"/>
          </w:rPr>
          <w:t>WMH</w:t>
        </w:r>
      </w:ins>
      <w:del w:id="86" w:author="Author" w:date="2024-02-21T09:46:00Z">
        <w:r>
          <w:rPr>
            <w:rStyle w:val="OhneA"/>
            <w:rFonts w:ascii="Arial" w:hAnsi="Arial"/>
          </w:rPr>
          <w:delText>WML</w:delText>
        </w:r>
      </w:del>
      <w:r>
        <w:rPr>
          <w:rFonts w:ascii="Arial" w:hAnsi="Arial"/>
        </w:rPr>
        <w:t xml:space="preserve">. In population-based studies, women tend to show larger and more severe </w:t>
      </w:r>
      <w:ins w:id="87" w:author="Author" w:date="2024-02-21T09:46:00Z">
        <w:r>
          <w:rPr>
            <w:rFonts w:ascii="Arial" w:hAnsi="Arial"/>
          </w:rPr>
          <w:t xml:space="preserve">WMH </w:t>
        </w:r>
      </w:ins>
      <w:r>
        <w:rPr>
          <w:rFonts w:ascii="Arial" w:hAnsi="Arial"/>
        </w:rPr>
        <w:t>(De Leeuw et al. (</w:t>
      </w:r>
      <w:hyperlink w:anchor="ref-deleeuwPrevalenceCerebralWhite2001" w:tgtFrame="#ref-deleeuwPrevalenceCerebralWhite2001">
        <w:r>
          <w:rPr>
            <w:rStyle w:val="InternetLink"/>
            <w:rFonts w:ascii="Arial" w:hAnsi="Arial"/>
          </w:rPr>
          <w:t>2001</w:t>
        </w:r>
      </w:hyperlink>
      <w:r>
        <w:rPr>
          <w:rFonts w:ascii="Arial" w:hAnsi="Arial"/>
        </w:rPr>
        <w:t>); Fatemi et al. (</w:t>
      </w:r>
      <w:hyperlink w:anchor="Xd342f39fcc533eb0d8182b542cbfdfb7ee67fbe" w:tgtFrame="#Xd342f39fcc533eb0d8182b542cbfdfb7ee67fbe">
        <w:r>
          <w:rPr>
            <w:rStyle w:val="InternetLink"/>
            <w:rFonts w:ascii="Arial" w:hAnsi="Arial"/>
          </w:rPr>
          <w:t>2018</w:t>
        </w:r>
      </w:hyperlink>
      <w:r>
        <w:rPr>
          <w:rFonts w:ascii="Arial" w:hAnsi="Arial"/>
        </w:rPr>
        <w:t>); P. S. Sachdev et al. (</w:t>
      </w:r>
      <w:hyperlink w:anchor="ref-sachdev09" w:tgtFrame="#ref-sachdev09">
        <w:r>
          <w:rPr>
            <w:rStyle w:val="InternetLink"/>
            <w:rFonts w:ascii="Arial" w:hAnsi="Arial"/>
          </w:rPr>
          <w:t>2009</w:t>
        </w:r>
      </w:hyperlink>
      <w:r>
        <w:rPr>
          <w:rFonts w:ascii="Arial" w:hAnsi="Arial"/>
        </w:rPr>
        <w:t xml:space="preserve">)) </w:t>
      </w:r>
      <w:r>
        <w:fldChar w:fldCharType="begin"/>
      </w:r>
      <w:r>
        <w:rPr>
          <w:rFonts w:ascii="Arial" w:hAnsi="Arial"/>
        </w:rPr>
        <w:instrText>ADDIN EN.CITE</w:instrText>
      </w:r>
      <w:r>
        <w:rPr>
          <w:rFonts w:ascii="Arial" w:hAnsi="Arial"/>
        </w:rPr>
      </w:r>
      <w:r>
        <w:fldChar w:fldCharType="begin"/>
      </w:r>
      <w:r>
        <w:rPr>
          <w:rFonts w:ascii="Arial" w:hAnsi="Arial"/>
        </w:rPr>
        <w:instrText>ADDIN EN.CITE.DATA</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fldChar w:fldCharType="separate"/>
      </w:r>
      <w:r>
        <w:rPr>
          <w:rFonts w:ascii="Arial" w:hAnsi="Arial"/>
        </w:rPr>
      </w:r>
      <w:r>
        <w:rPr>
          <w:rFonts w:ascii="Arial" w:hAnsi="Arial"/>
        </w:rPr>
      </w:r>
      <w:r>
        <w:rPr>
          <w:rFonts w:ascii="Arial" w:hAnsi="Arial"/>
        </w:rPr>
        <w:fldChar w:fldCharType="end"/>
      </w:r>
      <w:r>
        <w:fldChar w:fldCharType="begin"/>
      </w:r>
      <w:r>
        <w:rPr>
          <w:rFonts w:ascii="Arial" w:hAnsi="Arial"/>
        </w:rPr>
        <w:instrText>ADDIN EN.CITE</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t>while in hospital-based studies, men are overrepresented and show severe cSVD (with stroke or cognitive presentation) more often (Jiménez-Sánchez et al. (</w:t>
      </w:r>
      <w:hyperlink w:anchor="ref-jimenez-sanchez21" w:tgtFrame="#ref-jimenez-sanchez21">
        <w:r>
          <w:rPr>
            <w:rStyle w:val="InternetLink"/>
            <w:rFonts w:ascii="Arial" w:hAnsi="Arial"/>
          </w:rPr>
          <w:t>2021</w:t>
        </w:r>
      </w:hyperlink>
      <w:r>
        <w:rPr>
          <w:rFonts w:ascii="Arial" w:hAnsi="Arial"/>
        </w:rPr>
        <w:t>)). Women and men differ in their vascular risk factor profile, e.g. </w:t>
      </w:r>
      <w:r>
        <w:fldChar w:fldCharType="begin"/>
      </w:r>
      <w:r>
        <w:rPr>
          <w:rFonts w:ascii="Arial" w:hAnsi="Arial"/>
        </w:rPr>
        <w:instrText>ADDIN EN.CITE &lt;EndNote&gt;&lt;Cite&gt;&lt;Author&gt;Sanchez&lt;/Author&gt;&lt;Year&gt;2021&lt;/Year&gt;&lt;RecNum&gt;1693&lt;/RecNum&gt;&lt;DisplayText&gt;(Sanchez et al., 2021)&lt;/DisplayText&gt;&lt;record&gt;&lt;rec-number&gt;1693&lt;/rec-number&gt;&lt;foreign-keys&gt;&lt;key app="EN" db-id="520wzdfxhfzws7edpwxp29tq92ztf2srvd2a" timestamp="1638199930"&gt;1693&lt;/key&gt;&lt;/foreign-keys&gt;&lt;ref-type name="Journal Article"&gt;17&lt;/ref-type&gt;&lt;contributors&gt;&lt;authors&gt;&lt;author&gt;Sanchez, Lorena Jimenez&lt;/author&gt;&lt;author&gt;Hamilton, Olivia K. L.&lt;/author&gt;&lt;author&gt;Clancy, Una&lt;/author&gt;&lt;author&gt;Backhouse, Ellen V.&lt;/author&gt;&lt;author&gt;Stewart, Catriona R.&lt;/author&gt;&lt;author&gt;Stringer, Michael S.&lt;/author&gt;&lt;author&gt;Doubal, Fergus N.&lt;/author&gt;&lt;author&gt;Wardlaw, Joanna M.&lt;/author&gt;&lt;/authors&gt;&lt;/contributors&gt;&lt;titles&gt;&lt;title&gt;Sex differences in Cerebral Small Vessel Disease: a systematic review and meta-analysis&lt;/title&gt;&lt;secondary-title&gt;medRxiv&lt;/secondary-title&gt;&lt;/titles&gt;&lt;periodical&gt;&lt;full-title&gt;medRxiv&lt;/full-title&gt;&lt;/periodical&gt;&lt;dates&gt;&lt;year&gt;2021&lt;/year&gt;&lt;/dates&gt;&lt;publisher&gt;Cold Spring Harbor Laboratory Press&lt;/publisher&gt;&lt;urls&gt;&lt;/urls&gt;&lt;/record&gt;&lt;/Cite&gt;&lt;/EndNote&gt;</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t>the incidence of smoking and hypertension tends to be higher in men, while women tend to develop a more unfavorable abdominal fat distribution after menopause. Additionally, the neuroprotective effects of estrogens are reduced after menopause which might contribute to increased susceptibility of women to neurovascular degeneration and dementia (Dufouil, Seshadri, and Chene (</w:t>
      </w:r>
      <w:hyperlink w:anchor="ref-dufouilCardiovascularRiskProfile2014" w:tgtFrame="#ref-dufouilCardiovascularRiskProfile2014">
        <w:r>
          <w:rPr>
            <w:rStyle w:val="InternetLink"/>
            <w:rFonts w:ascii="Arial" w:hAnsi="Arial"/>
          </w:rPr>
          <w:t>2014</w:t>
        </w:r>
      </w:hyperlink>
      <w:r>
        <w:rPr>
          <w:rFonts w:ascii="Arial" w:hAnsi="Arial"/>
        </w:rPr>
        <w:t>)).</w:t>
      </w:r>
      <w:r>
        <w:fldChar w:fldCharType="begin"/>
      </w:r>
      <w:r>
        <w:rPr>
          <w:rFonts w:ascii="Arial" w:hAnsi="Arial"/>
        </w:rPr>
        <w:instrText>ADDIN EN.CITE &lt;EndNote&gt;&lt;Cite&gt;&lt;Author&gt;Dufouil&lt;/Author&gt;&lt;Year&gt;2014&lt;/Year&gt;&lt;RecNum&gt;1647&lt;/RecNum&gt;&lt;DisplayText&gt;(Dufouil et al., 2014)&lt;/DisplayText&gt;&lt;record&gt;&lt;rec-number&gt;1647&lt;/rec-number&gt;&lt;foreign-keys&gt;&lt;key app="EN" db-id="520wzdfxhfzws7edpwxp29tq92ztf2srvd2a" timestamp="1606204751"&gt;1647&lt;/key&gt;&lt;/foreign-keys&gt;&lt;ref-type name="Journal Article"&gt;17&lt;/ref-type&gt;&lt;contributors&gt;&lt;authors&gt;&lt;author&gt;Dufouil, C.&lt;/author&gt;&lt;author&gt;Seshadri, S.&lt;/author&gt;&lt;author&gt;Chene, G.&lt;/author&gt;&lt;/authors&gt;&lt;translated-authors&gt;&lt;author&gt;J. Alzheimers Dis&lt;/author&gt;&lt;/translated-authors&gt;&lt;/contributors&gt;&lt;auth-address&gt;INSERM Center 897 &amp;amp; CIC-1401-EC, Bordeaux University, Bordeaux, France Bordeaux CHU, CIC-1401-EC Clinical Epidemiology Branch and The Department of Public Health, Bordeaux, France.&amp;#xD;The Department of Neurology, School of Medicine, at Boston University, Boston, MA, USA NHLBI&amp;apos;s Framingham Heart Study Framingham, MA, USA.&lt;/auth-address&gt;&lt;titles&gt;&lt;title&gt;Cardiovascular risk profile in women and dementia&lt;/title&gt;&lt;secondary-title&gt;J Alzheimers Dis&lt;/secondary-title&gt;&lt;/titles&gt;&lt;periodical&gt;&lt;full-title&gt;J Alzheimers Dis&lt;/full-title&gt;&lt;/periodical&gt;&lt;pages&gt;S353-63&lt;/pages&gt;&lt;volume&gt;42 Suppl 4&lt;/volume&gt;&lt;number&gt;1875-8908 (Electronic)&lt;/number&gt;&lt;edition&gt;2014/10/30&lt;/edition&gt;&lt;keywords&gt;&lt;keyword&gt;Cardiovascular Diseases/diagnosis/*epidemiology&lt;/keyword&gt;&lt;keyword&gt;Dementia/*epidemiology&lt;/keyword&gt;&lt;keyword&gt;Female&lt;/keyword&gt;&lt;keyword&gt;Humans&lt;/keyword&gt;&lt;keyword&gt;Male&lt;/keyword&gt;&lt;keyword&gt;Risk Factors&lt;/keyword&gt;&lt;keyword&gt;Sex Factors&lt;/keyword&gt;&lt;keyword&gt;Alzheimer&amp;apos;s disease&lt;/keyword&gt;&lt;keyword&gt;cardiovascular diseases&lt;/keyword&gt;&lt;keyword&gt;dementia&lt;/keyword&gt;&lt;keyword&gt;prevention&lt;/keyword&gt;&lt;keyword&gt;women&lt;/keyword&gt;&lt;/keywords&gt;&lt;dates&gt;&lt;year&gt;2014&lt;/year&gt;&lt;/dates&gt;&lt;isbn&gt;1875-8908 (Electronic)&amp;#xD;1387-2877 (Linking)&lt;/isbn&gt;&lt;accession-num&gt;25351109&lt;/accession-num&gt;&lt;urls&gt;&lt;related-urls&gt;&lt;url&gt;https://www.ncbi.nlm.nih.gov/pubmed/25351109&lt;/url&gt;&lt;/related-urls&gt;&lt;/urls&gt;&lt;electronic-resource-num&gt;10.3233/JAD-141629&lt;/electronic-resource-num&gt;&lt;remote-database-provider&gt;2014&lt;/remote-database-provider&gt;&lt;language&gt;eng&lt;/language&gt;&lt;/record&gt;&lt;/Cite&gt;&lt;/EndNote&gt;</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t xml:space="preserve"> We therefore hypothesize that higher blood pressure and abdominal obesity might be more strongly associated with WMH</w:t>
      </w:r>
      <w:del w:id="88" w:author="Author" w:date="2024-02-21T09:46:00Z">
        <w:r>
          <w:rPr>
            <w:rFonts w:ascii="Arial" w:hAnsi="Arial"/>
          </w:rPr>
          <w:delText>WML</w:delText>
        </w:r>
      </w:del>
      <w:r>
        <w:rPr>
          <w:rFonts w:ascii="Arial" w:hAnsi="Arial"/>
        </w:rPr>
        <w:t xml:space="preserve"> progression in women compared to men. </w:t>
      </w:r>
      <w:del w:id="89" w:author="Author" w:date="2024-02-21T09:46:00Z">
        <w:r>
          <w:rPr>
            <w:rFonts w:ascii="Arial" w:hAnsi="Arial"/>
          </w:rPr>
          <w:br/>
        </w:r>
      </w:del>
      <w:r>
        <w:rPr>
          <w:rFonts w:ascii="Arial" w:hAnsi="Arial"/>
        </w:rPr>
        <w:t>Yet, while WMH</w:t>
      </w:r>
      <w:del w:id="90" w:author="Author" w:date="2024-02-21T09:46:00Z">
        <w:r>
          <w:rPr>
            <w:rFonts w:ascii="Arial" w:hAnsi="Arial"/>
          </w:rPr>
          <w:delText>WML</w:delText>
        </w:r>
      </w:del>
      <w:r>
        <w:rPr>
          <w:rFonts w:ascii="Arial" w:hAnsi="Arial"/>
        </w:rPr>
        <w:t xml:space="preserve"> have been associated with decline in executive function and other cognitive domains in older adults, their importance for gender-specific cognitive performance is unclear (Kynast et al. (</w:t>
      </w:r>
      <w:hyperlink w:anchor="Xffa50fa58953281a41b0e51d7492e430240fe37" w:tgtFrame="#Xffa50fa58953281a41b0e51d7492e430240fe37">
        <w:r>
          <w:rPr>
            <w:rStyle w:val="InternetLink"/>
            <w:rFonts w:ascii="Arial" w:hAnsi="Arial"/>
          </w:rPr>
          <w:t>2018</w:t>
        </w:r>
      </w:hyperlink>
      <w:r>
        <w:rPr>
          <w:rFonts w:ascii="Arial" w:hAnsi="Arial"/>
        </w:rPr>
        <w:t xml:space="preserve">)). Women have previously not performed worse in cognitive tests despite having higher </w:t>
      </w:r>
      <w:ins w:id="91" w:author="Unknown Author" w:date="2024-02-21T10:33:35Z">
        <w:r>
          <w:rPr>
            <w:rFonts w:ascii="Arial" w:hAnsi="Arial"/>
          </w:rPr>
          <w:t xml:space="preserve">WMH </w:t>
        </w:r>
      </w:ins>
      <w:del w:id="92" w:author="Unknown Author" w:date="2024-02-21T10:33:34Z">
        <w:r>
          <w:rPr>
            <w:rFonts w:ascii="Arial" w:hAnsi="Arial"/>
          </w:rPr>
          <w:delText>WML</w:delText>
        </w:r>
      </w:del>
      <w:r>
        <w:rPr>
          <w:rFonts w:ascii="Arial" w:hAnsi="Arial"/>
        </w:rPr>
        <w:t xml:space="preserve"> load (P. S. Sachdev et al. (</w:t>
      </w:r>
      <w:hyperlink w:anchor="ref-sachdev09" w:tgtFrame="#ref-sachdev09">
        <w:r>
          <w:rPr>
            <w:rStyle w:val="InternetLink"/>
            <w:rFonts w:ascii="Arial" w:hAnsi="Arial"/>
          </w:rPr>
          <w:t>2009</w:t>
        </w:r>
      </w:hyperlink>
      <w:r>
        <w:rPr>
          <w:rFonts w:ascii="Arial" w:hAnsi="Arial"/>
        </w:rPr>
        <w:t>)). Therefore, WMH</w:t>
      </w:r>
      <w:r>
        <w:fldChar w:fldCharType="begin"/>
      </w:r>
      <w:r>
        <w:rPr>
          <w:rFonts w:ascii="Arial" w:hAnsi="Arial"/>
        </w:rPr>
        <w:instrText>ADDIN EN.CITE &lt;EndNote&gt;&lt;Cite&gt;&lt;Author&gt;Kynast&lt;/Author&gt;&lt;Year&gt;2018&lt;/Year&gt;&lt;RecNum&gt;1694&lt;/RecNum&gt;&lt;DisplayText&gt;(Kynast et al., 2018)&lt;/DisplayText&gt;&lt;record&gt;&lt;rec-number&gt;1694&lt;/rec-number&gt;&lt;foreign-keys&gt;&lt;key app="EN" db-id="520wzdfxhfzws7edpwxp29tq92ztf2srvd2a" timestamp="1638200843"&gt;1694&lt;/key&gt;&lt;/foreign-keys&gt;&lt;ref-type name="Journal Article"&gt;17&lt;/ref-type&gt;&lt;contributors&gt;&lt;authors&gt;&lt;author&gt;Kynast, Jana&lt;/author&gt;&lt;author&gt;Lampe, Leonie&lt;/author&gt;&lt;author&gt;Luck, Tobias&lt;/author&gt;&lt;author&gt;Frisch, Stefan&lt;/author&gt;&lt;author&gt;Arelin, Katrin&lt;/author&gt;&lt;author&gt;Hoffmann, Karl-Titus&lt;/author&gt;&lt;author&gt;Loeffler, Markus&lt;/author&gt;&lt;author&gt;Riedel-Heller, Steffi G.&lt;/author&gt;&lt;author&gt;Villringer, Arno&lt;/author&gt;&lt;author&gt;Schroeter, Matthias L.&lt;/author&gt;&lt;/authors&gt;&lt;/contributors&gt;&lt;titles&gt;&lt;title&gt;White matter hyperintensities associated with small vessel disease impair social cognition beside attention and memory&lt;/title&gt;&lt;secondary-title&gt;Journal of Cerebral Blood Flow &amp;amp; Metabolism&lt;/secondary-title&gt;&lt;/titles&gt;&lt;periodical&gt;&lt;full-title&gt;Journal of Cerebral Blood Flow and Metabolism&lt;/full-title&gt;&lt;abbr-1&gt;J. Cereb. Blood Flow Metab.&lt;/abbr-1&gt;&lt;abbr-2&gt;J Cereb Blood Flow Metab&lt;/abbr-2&gt;&lt;abbr-3&gt;Journal of Cerebral Blood Flow &amp;amp; Metabolism&lt;/abbr-3&gt;&lt;/periodical&gt;&lt;pages&gt;996-1009&lt;/pages&gt;&lt;volume&gt;38&lt;/volume&gt;&lt;number&gt;6&lt;/number&gt;&lt;dates&gt;&lt;year&gt;2018&lt;/year&gt;&lt;/dates&gt;&lt;publisher&gt;SAGE Publications Sage UK: London, England&lt;/publisher&gt;&lt;isbn&gt;0271-678X&lt;/isbn&gt;&lt;urls&gt;&lt;/urls&gt;&lt;/record&gt;&lt;/Cite&gt;&lt;/EndNote&gt;</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fldChar w:fldCharType="begin"/>
      </w:r>
      <w:r>
        <w:rPr>
          <w:rFonts w:ascii="Arial" w:hAnsi="Arial"/>
        </w:rPr>
        <w:instrText>ADDIN EN.CITE &lt;EndNote&gt;&lt;Cite&gt;&lt;Author&gt;Sachdev&lt;/Author&gt;&lt;Year&gt;2009&lt;/Year&gt;&lt;RecNum&gt;1654&lt;/RecNum&gt;&lt;DisplayText&gt;(Sachdev et al., 2009)&lt;/DisplayText&gt;&lt;record&gt;&lt;rec-number&gt;1654&lt;/rec-number&gt;&lt;foreign-keys&gt;&lt;key app="EN" db-id="520wzdfxhfzws7edpwxp29tq92ztf2srvd2a" timestamp="1606209792"&gt;1654&lt;/key&gt;&lt;/foreign-keys&gt;&lt;ref-type name="Journal Article"&gt;17&lt;/ref-type&gt;&lt;contributors&gt;&lt;authors&gt;&lt;author&gt;Sachdev, P. S.&lt;/author&gt;&lt;author&gt;Parslow, R.&lt;/author&gt;&lt;author&gt;Wen, W.&lt;/author&gt;&lt;author&gt;Anstey, K. J.&lt;/author&gt;&lt;author&gt;Easteal, S.&lt;/author&gt;&lt;/authors&gt;&lt;/contributors&gt;&lt;titles&gt;&lt;title&gt;Sex differences in the causes and consequences of white matter hyperintensities&lt;/title&gt;&lt;secondary-title&gt;Neurobiology of Aging&lt;/secondary-title&gt;&lt;/titles&gt;&lt;pages&gt;946-956&lt;/pages&gt;&lt;volume&gt;30&lt;/volume&gt;&lt;number&gt;6&lt;/number&gt;&lt;keywords&gt;&lt;keyword&gt;MRI&lt;/keyword&gt;&lt;keyword&gt;White matter hyperintensities&lt;/keyword&gt;&lt;keyword&gt;Sex differences&lt;/keyword&gt;&lt;keyword&gt;Small vessel disease&lt;/keyword&gt;&lt;/keywords&gt;&lt;dates&gt;&lt;year&gt;2009&lt;/year&gt;&lt;pub-dates&gt;&lt;date&gt;2009/06/01/&lt;/date&gt;&lt;/pub-dates&gt;&lt;/dates&gt;&lt;isbn&gt;0197-4580&lt;/isbn&gt;&lt;urls&gt;&lt;related-urls&gt;&lt;url&gt;http://www.sciencedirect.com/science/article/pii/S0197458007003545&lt;/url&gt;&lt;/related-urls&gt;&lt;/urls&gt;&lt;electronic-resource-num&gt;https://doi.org/10.1016/j.neurobiolaging.2007.08.023&lt;/electronic-resource-num&gt;&lt;/record&gt;&lt;/Cite&gt;&lt;/EndNote&gt;</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del w:id="93" w:author="Author" w:date="2024-02-21T09:46:00Z">
        <w:r>
          <w:rPr>
            <w:rFonts w:ascii="Arial" w:hAnsi="Arial"/>
          </w:rPr>
          <w:delText xml:space="preserve"> WML</w:delText>
        </w:r>
      </w:del>
      <w:r>
        <w:rPr>
          <w:rFonts w:ascii="Arial" w:hAnsi="Arial"/>
        </w:rPr>
        <w:t xml:space="preserve"> progression might be less negatively associated with cognitive performance in women compared to men. </w:t>
        <w:br/>
        <w:t xml:space="preserve">Few studies to date have reported sex/gender-stratified data regarding the association of vascular risk factors and </w:t>
      </w:r>
      <w:ins w:id="94" w:author="Unknown Author" w:date="2024-02-21T10:34:12Z">
        <w:r>
          <w:rPr>
            <w:rFonts w:ascii="Arial" w:hAnsi="Arial"/>
          </w:rPr>
          <w:t xml:space="preserve">WMH </w:t>
        </w:r>
      </w:ins>
      <w:del w:id="95" w:author="Unknown Author" w:date="2024-02-21T10:34:12Z">
        <w:r>
          <w:rPr>
            <w:rFonts w:ascii="Arial" w:hAnsi="Arial"/>
          </w:rPr>
          <w:delText>WML</w:delText>
        </w:r>
      </w:del>
      <w:r>
        <w:rPr>
          <w:rFonts w:ascii="Arial" w:hAnsi="Arial"/>
        </w:rPr>
        <w:t>, as well as WMH</w:t>
      </w:r>
      <w:del w:id="96" w:author="Author" w:date="2024-02-21T09:46:00Z">
        <w:r>
          <w:rPr>
            <w:rFonts w:ascii="Arial" w:hAnsi="Arial"/>
          </w:rPr>
          <w:delText>WML</w:delText>
        </w:r>
      </w:del>
      <w:r>
        <w:rPr>
          <w:rFonts w:ascii="Arial" w:hAnsi="Arial"/>
        </w:rPr>
        <w:t xml:space="preserve"> and cognitive outcomes. This ‘gender data gap’ hampers a better understanding of gender-specific risks and potential prevention strategies. </w:t>
        <w:br/>
        <w:t xml:space="preserve">Here, we therefore </w:t>
      </w:r>
      <w:ins w:id="97" w:author="Author" w:date="2024-02-21T09:46:00Z">
        <w:r>
          <w:rPr>
            <w:rFonts w:ascii="Arial" w:hAnsi="Arial"/>
          </w:rPr>
          <w:t>aimed</w:t>
        </w:r>
      </w:ins>
      <w:del w:id="98" w:author="Author" w:date="2024-02-21T09:46:00Z">
        <w:r>
          <w:rPr>
            <w:rStyle w:val="OhneA"/>
            <w:rFonts w:ascii="Arial" w:hAnsi="Arial"/>
          </w:rPr>
          <w:delText>aim</w:delText>
        </w:r>
      </w:del>
      <w:r>
        <w:rPr>
          <w:rFonts w:ascii="Arial" w:hAnsi="Arial"/>
        </w:rPr>
        <w:t xml:space="preserve"> to replicate previous findings on the relationship of higher blood pressure, more </w:t>
      </w:r>
      <w:ins w:id="99" w:author="Author" w:date="2024-02-21T09:46:00Z">
        <w:r>
          <w:rPr>
            <w:rFonts w:ascii="Arial" w:hAnsi="Arial"/>
          </w:rPr>
          <w:t>WMH</w:t>
        </w:r>
      </w:ins>
      <w:del w:id="100" w:author="Author" w:date="2024-02-21T09:46:00Z">
        <w:r>
          <w:rPr>
            <w:rStyle w:val="OhneA"/>
            <w:rFonts w:ascii="Arial" w:hAnsi="Arial"/>
          </w:rPr>
          <w:delText>WML</w:delText>
        </w:r>
      </w:del>
      <w:r>
        <w:rPr>
          <w:rFonts w:ascii="Arial" w:hAnsi="Arial"/>
        </w:rPr>
        <w:t xml:space="preserve"> progression and worsening of cognitive function in a large cohort of population-dwelling older adults. </w:t>
      </w:r>
      <w:del w:id="101" w:author="Author" w:date="2024-02-21T09:46:00Z">
        <w:r>
          <w:rPr>
            <w:rStyle w:val="OhneA"/>
            <w:rFonts w:ascii="Arial" w:hAnsi="Arial"/>
          </w:rPr>
          <w:br/>
        </w:r>
      </w:del>
      <w:r>
        <w:rPr>
          <w:rFonts w:ascii="Arial" w:hAnsi="Arial"/>
        </w:rPr>
        <w:t xml:space="preserve">In exploratory analyses we </w:t>
      </w:r>
      <w:ins w:id="102" w:author="Author" w:date="2024-02-21T09:46:00Z">
        <w:r>
          <w:rPr>
            <w:rFonts w:ascii="Arial" w:hAnsi="Arial"/>
          </w:rPr>
          <w:t>aimed</w:t>
        </w:r>
      </w:ins>
      <w:del w:id="103" w:author="Author" w:date="2024-02-21T09:46:00Z">
        <w:r>
          <w:rPr>
            <w:rStyle w:val="OhneA"/>
            <w:rFonts w:ascii="Arial" w:hAnsi="Arial"/>
          </w:rPr>
          <w:delText>aim</w:delText>
        </w:r>
      </w:del>
      <w:r>
        <w:rPr>
          <w:rFonts w:ascii="Arial" w:hAnsi="Arial"/>
        </w:rPr>
        <w:t xml:space="preserve"> to extend these findings towards abdominal obesity, a risk factor which has been understudied in longitudinal designs. We </w:t>
      </w:r>
      <w:ins w:id="104" w:author="Author" w:date="2024-02-21T09:46:00Z">
        <w:r>
          <w:rPr>
            <w:rFonts w:ascii="Arial" w:hAnsi="Arial"/>
          </w:rPr>
          <w:t>explored</w:t>
        </w:r>
      </w:ins>
      <w:del w:id="105" w:author="Author" w:date="2024-02-21T09:46:00Z">
        <w:r>
          <w:rPr>
            <w:rStyle w:val="OhneA"/>
            <w:rFonts w:ascii="Arial" w:hAnsi="Arial"/>
          </w:rPr>
          <w:delText>will explore</w:delText>
        </w:r>
      </w:del>
      <w:r>
        <w:rPr>
          <w:rFonts w:ascii="Arial" w:hAnsi="Arial"/>
        </w:rPr>
        <w:t xml:space="preserve"> gender-by-risk factor interactions for </w:t>
      </w:r>
      <w:ins w:id="106" w:author="Author" w:date="2024-02-21T09:46:00Z">
        <w:r>
          <w:rPr>
            <w:rFonts w:ascii="Arial" w:hAnsi="Arial"/>
          </w:rPr>
          <w:t>WMH</w:t>
        </w:r>
      </w:ins>
      <w:del w:id="107" w:author="Author" w:date="2024-02-21T09:46:00Z">
        <w:r>
          <w:rPr>
            <w:rStyle w:val="OhneA"/>
            <w:rFonts w:ascii="Arial" w:hAnsi="Arial"/>
          </w:rPr>
          <w:delText>WML</w:delText>
        </w:r>
      </w:del>
      <w:r>
        <w:rPr>
          <w:rFonts w:ascii="Arial" w:hAnsi="Arial"/>
        </w:rPr>
        <w:t xml:space="preserve"> progression and gender-by-</w:t>
      </w:r>
      <w:ins w:id="108" w:author="Author" w:date="2024-02-21T09:46:00Z">
        <w:r>
          <w:rPr>
            <w:rFonts w:ascii="Arial" w:hAnsi="Arial"/>
          </w:rPr>
          <w:t>WMH</w:t>
        </w:r>
      </w:ins>
      <w:del w:id="109" w:author="Author" w:date="2024-02-21T09:46:00Z">
        <w:r>
          <w:rPr>
            <w:rStyle w:val="OhneA"/>
            <w:rFonts w:ascii="Arial" w:hAnsi="Arial"/>
          </w:rPr>
          <w:delText>WML</w:delText>
        </w:r>
      </w:del>
      <w:r>
        <w:rPr>
          <w:rFonts w:ascii="Arial" w:hAnsi="Arial"/>
        </w:rPr>
        <w:t xml:space="preserve"> progression interaction for cognitive outcomes. We</w:t>
      </w:r>
      <w:del w:id="110" w:author="Author" w:date="2024-02-21T09:46:00Z">
        <w:r>
          <w:rPr>
            <w:rStyle w:val="OhneA"/>
            <w:rFonts w:ascii="Arial" w:hAnsi="Arial"/>
          </w:rPr>
          <w:delText xml:space="preserve"> will</w:delText>
        </w:r>
      </w:del>
      <w:r>
        <w:rPr>
          <w:rFonts w:ascii="Arial" w:hAnsi="Arial"/>
        </w:rPr>
        <w:t xml:space="preserve"> also </w:t>
      </w:r>
      <w:ins w:id="111" w:author="Author" w:date="2024-02-21T09:46:00Z">
        <w:r>
          <w:rPr>
            <w:rFonts w:ascii="Arial" w:hAnsi="Arial"/>
          </w:rPr>
          <w:t>reported</w:t>
        </w:r>
      </w:ins>
      <w:del w:id="112" w:author="Author" w:date="2024-02-21T09:46:00Z">
        <w:r>
          <w:rPr>
            <w:rStyle w:val="OhneA"/>
            <w:rFonts w:ascii="Arial" w:hAnsi="Arial"/>
          </w:rPr>
          <w:delText>report</w:delText>
        </w:r>
      </w:del>
      <w:r>
        <w:rPr>
          <w:rFonts w:ascii="Arial" w:hAnsi="Arial"/>
        </w:rPr>
        <w:t xml:space="preserve"> gender-stratified results for both risk factors if no interaction </w:t>
      </w:r>
      <w:ins w:id="113" w:author="Author" w:date="2024-02-21T09:46:00Z">
        <w:r>
          <w:rPr>
            <w:rFonts w:ascii="Arial" w:hAnsi="Arial"/>
          </w:rPr>
          <w:t xml:space="preserve">appeared. </w:t>
        </w:r>
      </w:ins>
      <w:del w:id="114" w:author="Author" w:date="2024-02-21T09:46:00Z">
        <w:r>
          <w:rPr>
            <w:rStyle w:val="OhneA"/>
            <w:rFonts w:ascii="Arial" w:hAnsi="Arial"/>
          </w:rPr>
          <w:delText>appears. Finally, we will explore the spatial distribution of new WML related to the different risk factors.</w:delText>
          <w:br/>
        </w:r>
      </w:del>
    </w:p>
    <w:p>
      <w:pPr>
        <w:pStyle w:val="Heading1"/>
        <w:rPr>
          <w:rFonts w:ascii="Arial" w:hAnsi="Arial"/>
        </w:rPr>
      </w:pPr>
      <w:r>
        <w:rPr>
          <w:rFonts w:ascii="Arial" w:hAnsi="Arial"/>
        </w:rPr>
        <w:t>Aims and hypotheses</w:t>
      </w:r>
    </w:p>
    <w:p>
      <w:pPr>
        <w:pStyle w:val="Heading2"/>
        <w:rPr>
          <w:rFonts w:ascii="Arial" w:hAnsi="Arial"/>
        </w:rPr>
      </w:pPr>
      <w:r>
        <w:rPr>
          <w:rFonts w:ascii="Arial" w:hAnsi="Arial"/>
        </w:rPr>
        <w:t>Confirmatory analyses</w:t>
      </w:r>
    </w:p>
    <w:p>
      <w:pPr>
        <w:pStyle w:val="FirstParagraph"/>
        <w:rPr>
          <w:rFonts w:ascii="Arial" w:hAnsi="Arial"/>
        </w:rPr>
      </w:pPr>
      <w:r>
        <w:rPr>
          <w:rFonts w:ascii="Arial" w:hAnsi="Arial"/>
        </w:rPr>
        <w:t xml:space="preserve">Based on the literature and power analyses, we </w:t>
      </w:r>
      <w:ins w:id="115" w:author="Author" w:date="2024-02-21T09:46:00Z">
        <w:r>
          <w:rPr>
            <w:rFonts w:ascii="Arial" w:hAnsi="Arial"/>
          </w:rPr>
          <w:t>performed</w:t>
        </w:r>
      </w:ins>
      <w:del w:id="116" w:author="Author" w:date="2024-02-21T09:46:00Z">
        <w:r>
          <w:rPr>
            <w:rFonts w:ascii="Arial" w:hAnsi="Arial"/>
          </w:rPr>
          <w:delText>will perform</w:delText>
        </w:r>
      </w:del>
      <w:r>
        <w:rPr>
          <w:rFonts w:ascii="Arial" w:hAnsi="Arial"/>
        </w:rPr>
        <w:t xml:space="preserve"> replication analyses for the following hypotheses:</w:t>
      </w:r>
    </w:p>
    <w:p>
      <w:pPr>
        <w:pStyle w:val="Compact"/>
        <w:numPr>
          <w:ilvl w:val="0"/>
          <w:numId w:val="11"/>
        </w:numPr>
        <w:rPr>
          <w:rFonts w:ascii="Arial" w:hAnsi="Arial"/>
        </w:rPr>
      </w:pPr>
      <w:r>
        <w:rPr>
          <w:rFonts w:ascii="Arial" w:hAnsi="Arial"/>
        </w:rPr>
        <w:t xml:space="preserve">H1: Higher DBP at baseline predicts stronger increase of </w:t>
      </w:r>
      <w:ins w:id="117" w:author="Author" w:date="2024-02-21T09:46:00Z">
        <w:r>
          <w:rPr>
            <w:rFonts w:ascii="Arial" w:hAnsi="Arial"/>
          </w:rPr>
          <w:t>WMH</w:t>
        </w:r>
      </w:ins>
      <w:del w:id="118" w:author="Author" w:date="2024-02-21T09:46:00Z">
        <w:r>
          <w:rPr>
            <w:rFonts w:ascii="Arial" w:hAnsi="Arial"/>
          </w:rPr>
          <w:delText>WML</w:delText>
        </w:r>
      </w:del>
      <w:r>
        <w:rPr>
          <w:rFonts w:ascii="Arial" w:hAnsi="Arial"/>
        </w:rPr>
        <w:t xml:space="preserve"> volume at follow-up.</w:t>
      </w:r>
    </w:p>
    <w:p>
      <w:pPr>
        <w:pStyle w:val="Compact"/>
        <w:numPr>
          <w:ilvl w:val="0"/>
          <w:numId w:val="11"/>
        </w:numPr>
        <w:rPr>
          <w:rFonts w:ascii="Arial" w:hAnsi="Arial"/>
        </w:rPr>
      </w:pPr>
      <w:r>
        <w:rPr>
          <w:rFonts w:ascii="Arial" w:hAnsi="Arial"/>
        </w:rPr>
        <w:t xml:space="preserve">H2: Stronger </w:t>
      </w:r>
      <w:ins w:id="119" w:author="Author" w:date="2024-02-21T09:46:00Z">
        <w:r>
          <w:rPr>
            <w:rFonts w:ascii="Arial" w:hAnsi="Arial"/>
          </w:rPr>
          <w:t>WMH</w:t>
        </w:r>
      </w:ins>
      <w:del w:id="120" w:author="Author" w:date="2024-02-21T09:46:00Z">
        <w:r>
          <w:rPr>
            <w:rFonts w:ascii="Arial" w:hAnsi="Arial"/>
          </w:rPr>
          <w:delText>WML</w:delText>
        </w:r>
      </w:del>
      <w:r>
        <w:rPr>
          <w:rFonts w:ascii="Arial" w:hAnsi="Arial"/>
        </w:rPr>
        <w:t xml:space="preserve"> progression is associated with stronger decline in executive cognitive function.</w:t>
      </w:r>
    </w:p>
    <w:p>
      <w:pPr>
        <w:pStyle w:val="Compact"/>
        <w:numPr>
          <w:ilvl w:val="0"/>
          <w:numId w:val="11"/>
        </w:numPr>
        <w:rPr>
          <w:rFonts w:ascii="Arial" w:hAnsi="Arial"/>
        </w:rPr>
      </w:pPr>
      <w:r>
        <w:rPr>
          <w:rFonts w:ascii="Arial" w:hAnsi="Arial"/>
        </w:rPr>
        <w:t xml:space="preserve">H3: Stronger </w:t>
      </w:r>
      <w:ins w:id="121" w:author="Author" w:date="2024-02-21T09:46:00Z">
        <w:r>
          <w:rPr>
            <w:rFonts w:ascii="Arial" w:hAnsi="Arial"/>
          </w:rPr>
          <w:t>WMH</w:t>
        </w:r>
      </w:ins>
      <w:del w:id="122" w:author="Author" w:date="2024-02-21T09:46:00Z">
        <w:r>
          <w:rPr>
            <w:rFonts w:ascii="Arial" w:hAnsi="Arial"/>
          </w:rPr>
          <w:delText>WML</w:delText>
        </w:r>
      </w:del>
      <w:r>
        <w:rPr>
          <w:rFonts w:ascii="Arial" w:hAnsi="Arial"/>
        </w:rPr>
        <w:t xml:space="preserve"> progression is associated with stronger decline in global cognitive function.</w:t>
      </w:r>
      <w:del w:id="123" w:author="Author" w:date="2024-02-21T09:46:00Z">
        <w:r>
          <w:rPr>
            <w:rFonts w:ascii="Arial" w:hAnsi="Arial"/>
          </w:rPr>
          <w:br/>
        </w:r>
      </w:del>
    </w:p>
    <w:p>
      <w:pPr>
        <w:pStyle w:val="Heading2"/>
        <w:rPr>
          <w:rFonts w:ascii="Arial" w:hAnsi="Arial"/>
        </w:rPr>
      </w:pPr>
      <w:r>
        <w:rPr>
          <w:rFonts w:ascii="Arial" w:hAnsi="Arial"/>
        </w:rPr>
        <w:t>Exploratory analyses</w:t>
      </w:r>
    </w:p>
    <w:p>
      <w:pPr>
        <w:pStyle w:val="FirstParagraph"/>
        <w:rPr>
          <w:rFonts w:ascii="Arial" w:hAnsi="Arial"/>
        </w:rPr>
      </w:pPr>
      <w:r>
        <w:rPr>
          <w:rFonts w:ascii="Arial" w:hAnsi="Arial"/>
        </w:rPr>
        <w:t xml:space="preserve">We </w:t>
      </w:r>
      <w:ins w:id="124" w:author="Author" w:date="2024-02-21T09:46:00Z">
        <w:r>
          <w:rPr>
            <w:rFonts w:ascii="Arial" w:hAnsi="Arial"/>
          </w:rPr>
          <w:t>tested</w:t>
        </w:r>
      </w:ins>
      <w:del w:id="125" w:author="Author" w:date="2024-02-21T09:46:00Z">
        <w:r>
          <w:rPr>
            <w:rFonts w:ascii="Arial" w:hAnsi="Arial"/>
          </w:rPr>
          <w:delText>will test</w:delText>
        </w:r>
      </w:del>
      <w:r>
        <w:rPr>
          <w:rFonts w:ascii="Arial" w:hAnsi="Arial"/>
        </w:rPr>
        <w:t xml:space="preserve"> the following hypotheses in exploratory analyses. These may be underpowered.</w:t>
      </w:r>
    </w:p>
    <w:p>
      <w:pPr>
        <w:pStyle w:val="Normal"/>
        <w:numPr>
          <w:ilvl w:val="0"/>
          <w:numId w:val="11"/>
        </w:numPr>
        <w:rPr>
          <w:rFonts w:ascii="Arial" w:hAnsi="Arial"/>
        </w:rPr>
      </w:pPr>
      <w:r>
        <w:rPr>
          <w:rFonts w:ascii="Arial" w:hAnsi="Arial"/>
        </w:rPr>
        <w:t xml:space="preserve">E1a: Higher WHR at baseline predicts stronger increase of </w:t>
      </w:r>
      <w:ins w:id="126" w:author="Author" w:date="2024-02-21T09:46:00Z">
        <w:r>
          <w:rPr>
            <w:rFonts w:ascii="Arial" w:hAnsi="Arial"/>
          </w:rPr>
          <w:t>WMH</w:t>
        </w:r>
      </w:ins>
      <w:del w:id="127" w:author="Author" w:date="2024-02-21T09:46:00Z">
        <w:r>
          <w:rPr>
            <w:rFonts w:ascii="Arial" w:hAnsi="Arial"/>
          </w:rPr>
          <w:delText>WML</w:delText>
        </w:r>
      </w:del>
      <w:r>
        <w:rPr>
          <w:rFonts w:ascii="Arial" w:hAnsi="Arial"/>
        </w:rPr>
        <w:t xml:space="preserve"> volume at follow-up.</w:t>
      </w:r>
    </w:p>
    <w:p>
      <w:pPr>
        <w:pStyle w:val="Normal"/>
        <w:numPr>
          <w:ilvl w:val="0"/>
          <w:numId w:val="11"/>
        </w:numPr>
        <w:rPr>
          <w:rFonts w:ascii="Arial" w:hAnsi="Arial"/>
        </w:rPr>
      </w:pPr>
      <w:r>
        <w:rPr>
          <w:rFonts w:ascii="Arial" w:hAnsi="Arial"/>
        </w:rPr>
        <w:t xml:space="preserve">E1b: Higher change in WHR predicts stronger increase of </w:t>
      </w:r>
      <w:ins w:id="128" w:author="Author" w:date="2024-02-21T09:46:00Z">
        <w:r>
          <w:rPr>
            <w:rFonts w:ascii="Arial" w:hAnsi="Arial"/>
          </w:rPr>
          <w:t>WMH</w:t>
        </w:r>
      </w:ins>
      <w:del w:id="129" w:author="Author" w:date="2024-02-21T09:46:00Z">
        <w:r>
          <w:rPr>
            <w:rFonts w:ascii="Arial" w:hAnsi="Arial"/>
          </w:rPr>
          <w:delText>WML</w:delText>
        </w:r>
      </w:del>
      <w:r>
        <w:rPr>
          <w:rFonts w:ascii="Arial" w:hAnsi="Arial"/>
        </w:rPr>
        <w:t xml:space="preserve"> volume at follow-up.</w:t>
      </w:r>
    </w:p>
    <w:p>
      <w:pPr>
        <w:pStyle w:val="Normal"/>
        <w:numPr>
          <w:ilvl w:val="0"/>
          <w:numId w:val="11"/>
        </w:numPr>
        <w:rPr>
          <w:rFonts w:ascii="Arial" w:hAnsi="Arial"/>
        </w:rPr>
      </w:pPr>
      <w:r>
        <w:rPr>
          <w:rFonts w:ascii="Arial" w:hAnsi="Arial"/>
        </w:rPr>
        <w:t xml:space="preserve">E1c: Higher change in DBP predicts stronger increase of </w:t>
      </w:r>
      <w:ins w:id="130" w:author="Author" w:date="2024-02-21T09:46:00Z">
        <w:r>
          <w:rPr>
            <w:rFonts w:ascii="Arial" w:hAnsi="Arial"/>
          </w:rPr>
          <w:t>WMH</w:t>
        </w:r>
      </w:ins>
      <w:del w:id="131" w:author="Author" w:date="2024-02-21T09:46:00Z">
        <w:r>
          <w:rPr>
            <w:rFonts w:ascii="Arial" w:hAnsi="Arial"/>
          </w:rPr>
          <w:delText>WML</w:delText>
        </w:r>
      </w:del>
      <w:r>
        <w:rPr>
          <w:rFonts w:ascii="Arial" w:hAnsi="Arial"/>
        </w:rPr>
        <w:t xml:space="preserve"> volume at follow-up.</w:t>
      </w:r>
    </w:p>
    <w:p>
      <w:pPr>
        <w:pStyle w:val="Normal"/>
        <w:numPr>
          <w:ilvl w:val="0"/>
          <w:numId w:val="11"/>
        </w:numPr>
        <w:rPr>
          <w:rFonts w:ascii="Arial" w:hAnsi="Arial"/>
          <w:del w:id="133" w:author="Author" w:date="2024-02-21T09:46:00Z"/>
        </w:rPr>
      </w:pPr>
      <w:del w:id="132" w:author="Author" w:date="2024-02-21T09:46:00Z">
        <w:r>
          <w:rPr>
            <w:rFonts w:ascii="Arial" w:hAnsi="Arial"/>
          </w:rPr>
        </w:r>
      </w:del>
    </w:p>
    <w:p>
      <w:pPr>
        <w:pStyle w:val="Normal"/>
        <w:numPr>
          <w:ilvl w:val="0"/>
          <w:numId w:val="11"/>
        </w:numPr>
        <w:rPr>
          <w:rFonts w:ascii="Arial" w:hAnsi="Arial"/>
        </w:rPr>
      </w:pPr>
      <w:r>
        <w:rPr>
          <w:rFonts w:ascii="Arial" w:hAnsi="Arial"/>
        </w:rPr>
        <w:t xml:space="preserve">E2a: </w:t>
      </w:r>
      <w:ins w:id="134" w:author="Author" w:date="2024-02-21T09:46:00Z">
        <w:r>
          <w:rPr>
            <w:rFonts w:ascii="Arial" w:hAnsi="Arial"/>
          </w:rPr>
          <w:t>WMH</w:t>
        </w:r>
      </w:ins>
      <w:del w:id="135" w:author="Author" w:date="2024-02-21T09:46:00Z">
        <w:r>
          <w:rPr>
            <w:rFonts w:ascii="Arial" w:hAnsi="Arial"/>
          </w:rPr>
          <w:delText>WML</w:delText>
        </w:r>
      </w:del>
      <w:r>
        <w:rPr>
          <w:rFonts w:ascii="Arial" w:hAnsi="Arial"/>
        </w:rPr>
        <w:t xml:space="preserve"> progression is more pronounced in women.</w:t>
      </w:r>
    </w:p>
    <w:p>
      <w:pPr>
        <w:pStyle w:val="Normal"/>
        <w:numPr>
          <w:ilvl w:val="0"/>
          <w:numId w:val="11"/>
        </w:numPr>
        <w:rPr>
          <w:rFonts w:ascii="Arial" w:hAnsi="Arial"/>
        </w:rPr>
      </w:pPr>
      <w:r>
        <w:rPr>
          <w:rFonts w:ascii="Arial" w:hAnsi="Arial"/>
        </w:rPr>
        <w:t xml:space="preserve">E2b: There is an interactive effect of gender and DBP on </w:t>
      </w:r>
      <w:ins w:id="136" w:author="Author" w:date="2024-02-21T09:46:00Z">
        <w:r>
          <w:rPr>
            <w:rFonts w:ascii="Arial" w:hAnsi="Arial"/>
          </w:rPr>
          <w:t>WMH</w:t>
        </w:r>
      </w:ins>
      <w:del w:id="137" w:author="Author" w:date="2024-02-21T09:46:00Z">
        <w:r>
          <w:rPr>
            <w:rFonts w:ascii="Arial" w:hAnsi="Arial"/>
          </w:rPr>
          <w:delText>WML</w:delText>
        </w:r>
      </w:del>
      <w:r>
        <w:rPr>
          <w:rFonts w:ascii="Arial" w:hAnsi="Arial"/>
        </w:rPr>
        <w:t xml:space="preserve"> progression, where in women DBP has a stronger effect than in men.</w:t>
      </w:r>
    </w:p>
    <w:p>
      <w:pPr>
        <w:pStyle w:val="Normal"/>
        <w:numPr>
          <w:ilvl w:val="0"/>
          <w:numId w:val="11"/>
        </w:numPr>
        <w:rPr>
          <w:rFonts w:ascii="Arial" w:hAnsi="Arial"/>
          <w:ins w:id="140" w:author="Author" w:date="2024-02-21T09:46:00Z"/>
        </w:rPr>
      </w:pPr>
      <w:r>
        <w:rPr>
          <w:rFonts w:ascii="Arial" w:hAnsi="Arial"/>
        </w:rPr>
        <w:t xml:space="preserve">E2c: There is an interactive effect of gender and WHR on </w:t>
      </w:r>
      <w:ins w:id="138" w:author="Author" w:date="2024-02-21T09:46:00Z">
        <w:r>
          <w:rPr>
            <w:rFonts w:ascii="Arial" w:hAnsi="Arial"/>
          </w:rPr>
          <w:t>WMH</w:t>
        </w:r>
      </w:ins>
      <w:del w:id="139" w:author="Author" w:date="2024-02-21T09:46:00Z">
        <w:r>
          <w:rPr>
            <w:rFonts w:ascii="Arial" w:hAnsi="Arial"/>
          </w:rPr>
          <w:delText>WML</w:delText>
        </w:r>
      </w:del>
      <w:r>
        <w:rPr>
          <w:rFonts w:ascii="Arial" w:hAnsi="Arial"/>
        </w:rPr>
        <w:t xml:space="preserve"> progression, where in women WHR has a stronger effect than in men.</w:t>
      </w:r>
    </w:p>
    <w:p>
      <w:pPr>
        <w:pStyle w:val="Normal"/>
        <w:numPr>
          <w:ilvl w:val="0"/>
          <w:numId w:val="11"/>
        </w:numPr>
        <w:rPr>
          <w:rFonts w:ascii="Arial" w:hAnsi="Arial"/>
        </w:rPr>
      </w:pPr>
      <w:del w:id="141" w:author="Author" w:date="2024-02-21T09:46:00Z">
        <w:r>
          <w:rPr>
            <w:rFonts w:ascii="Arial" w:hAnsi="Arial"/>
          </w:rPr>
          <w:delText xml:space="preserve"> </w:delText>
        </w:r>
      </w:del>
      <w:del w:id="142" w:author="Author" w:date="2024-02-21T09:46:00Z">
        <w:r>
          <w:rPr>
            <w:rFonts w:ascii="Arial" w:hAnsi="Arial"/>
          </w:rPr>
          <w:br/>
        </w:r>
      </w:del>
      <w:r>
        <w:rPr>
          <w:rFonts w:ascii="Arial" w:hAnsi="Arial"/>
        </w:rPr>
        <w:t xml:space="preserve">E3a: There is an interactive effect of gender and </w:t>
      </w:r>
      <w:ins w:id="143" w:author="Author" w:date="2024-02-21T09:46:00Z">
        <w:r>
          <w:rPr>
            <w:rFonts w:ascii="Arial" w:hAnsi="Arial"/>
          </w:rPr>
          <w:t>WMH</w:t>
        </w:r>
      </w:ins>
      <w:del w:id="144" w:author="Author" w:date="2024-02-21T09:46:00Z">
        <w:r>
          <w:rPr>
            <w:rFonts w:ascii="Arial" w:hAnsi="Arial"/>
          </w:rPr>
          <w:delText>WML</w:delText>
        </w:r>
      </w:del>
      <w:r>
        <w:rPr>
          <w:rFonts w:ascii="Arial" w:hAnsi="Arial"/>
        </w:rPr>
        <w:t xml:space="preserve"> progression on executive cognitive function where in women </w:t>
      </w:r>
      <w:ins w:id="145" w:author="Author" w:date="2024-02-21T09:46:00Z">
        <w:r>
          <w:rPr>
            <w:rFonts w:ascii="Arial" w:hAnsi="Arial"/>
          </w:rPr>
          <w:t>WMH</w:t>
        </w:r>
      </w:ins>
      <w:del w:id="146" w:author="Author" w:date="2024-02-21T09:46:00Z">
        <w:r>
          <w:rPr>
            <w:rFonts w:ascii="Arial" w:hAnsi="Arial"/>
          </w:rPr>
          <w:delText>WML</w:delText>
        </w:r>
      </w:del>
      <w:r>
        <w:rPr>
          <w:rFonts w:ascii="Arial" w:hAnsi="Arial"/>
        </w:rPr>
        <w:t xml:space="preserve"> progression is associated with less decline in executive cognitive function.</w:t>
      </w:r>
    </w:p>
    <w:p>
      <w:pPr>
        <w:pStyle w:val="Normal"/>
        <w:numPr>
          <w:ilvl w:val="0"/>
          <w:numId w:val="11"/>
        </w:numPr>
        <w:rPr>
          <w:rFonts w:ascii="Arial" w:hAnsi="Arial"/>
          <w:ins w:id="152" w:author="Author" w:date="2024-02-21T09:46:00Z"/>
        </w:rPr>
      </w:pPr>
      <w:r>
        <w:rPr>
          <w:rFonts w:ascii="Arial" w:hAnsi="Arial"/>
        </w:rPr>
        <w:t xml:space="preserve">E3b: There is an interactive effect of gender and </w:t>
      </w:r>
      <w:ins w:id="147" w:author="Author" w:date="2024-02-21T09:46:00Z">
        <w:r>
          <w:rPr>
            <w:rFonts w:ascii="Arial" w:hAnsi="Arial"/>
          </w:rPr>
          <w:t>WMH</w:t>
        </w:r>
      </w:ins>
      <w:del w:id="148" w:author="Author" w:date="2024-02-21T09:46:00Z">
        <w:r>
          <w:rPr>
            <w:rFonts w:ascii="Arial" w:hAnsi="Arial"/>
          </w:rPr>
          <w:delText>WML</w:delText>
        </w:r>
      </w:del>
      <w:r>
        <w:rPr>
          <w:rFonts w:ascii="Arial" w:hAnsi="Arial"/>
        </w:rPr>
        <w:t xml:space="preserve"> progression on global cognitive function where in women </w:t>
      </w:r>
      <w:ins w:id="149" w:author="Author" w:date="2024-02-21T09:46:00Z">
        <w:r>
          <w:rPr>
            <w:rFonts w:ascii="Arial" w:hAnsi="Arial"/>
          </w:rPr>
          <w:t>WMH</w:t>
        </w:r>
      </w:ins>
      <w:del w:id="150" w:author="Author" w:date="2024-02-21T09:46:00Z">
        <w:r>
          <w:rPr>
            <w:rFonts w:ascii="Arial" w:hAnsi="Arial"/>
          </w:rPr>
          <w:delText>WML</w:delText>
        </w:r>
      </w:del>
      <w:r>
        <w:rPr>
          <w:rFonts w:ascii="Arial" w:hAnsi="Arial"/>
        </w:rPr>
        <w:t xml:space="preserve"> progression is associated with less decline in global cognitive function.</w:t>
      </w:r>
      <w:ins w:id="151" w:author="Author" w:date="2024-02-21T09:46:00Z">
        <w:r>
          <w:rPr>
            <w:rFonts w:ascii="Arial" w:hAnsi="Arial"/>
          </w:rPr>
          <w:br/>
        </w:r>
      </w:ins>
    </w:p>
    <w:p>
      <w:pPr>
        <w:pStyle w:val="Normal"/>
        <w:rPr>
          <w:del w:id="161" w:author="Author" w:date="2024-02-21T09:46:00Z"/>
        </w:rPr>
      </w:pPr>
      <w:del w:id="153" w:author="Author" w:date="2024-02-21T09:46:00Z">
        <w:r>
          <w:rPr>
            <w:rFonts w:ascii="Arial" w:hAnsi="Arial"/>
          </w:rPr>
          <w:delText xml:space="preserve"> </w:delText>
        </w:r>
      </w:del>
      <w:del w:id="154" w:author="Author" w:date="2024-02-21T09:46:00Z">
        <w:r>
          <w:rPr>
            <w:rFonts w:ascii="Arial" w:hAnsi="Arial"/>
          </w:rPr>
          <w:br/>
        </w:r>
      </w:del>
      <w:r>
        <w:rPr>
          <w:rFonts w:ascii="Arial" w:hAnsi="Arial"/>
        </w:rPr>
        <w:t xml:space="preserve">If the interactions </w:t>
      </w:r>
      <w:ins w:id="155" w:author="Author" w:date="2024-02-21T09:46:00Z">
        <w:r>
          <w:rPr>
            <w:rFonts w:eastAsia="Cambria" w:ascii="Arial" w:hAnsi="Arial"/>
            <w:sz w:val="24"/>
            <w:szCs w:val="24"/>
            <w:lang w:val="en-US" w:eastAsia="en-US" w:bidi="ar-SA"/>
          </w:rPr>
          <w:t>were</w:t>
        </w:r>
      </w:ins>
      <w:del w:id="156" w:author="Author" w:date="2024-02-21T09:46:00Z">
        <w:r>
          <w:rPr>
            <w:rFonts w:eastAsia="Cambria" w:ascii="Arial" w:hAnsi="Arial"/>
            <w:sz w:val="24"/>
            <w:szCs w:val="24"/>
            <w:lang w:val="en-US" w:eastAsia="en-US" w:bidi="ar-SA"/>
          </w:rPr>
          <w:delText>are</w:delText>
        </w:r>
      </w:del>
      <w:r>
        <w:rPr>
          <w:rFonts w:ascii="Arial" w:hAnsi="Arial"/>
        </w:rPr>
        <w:t xml:space="preserve"> not significant, we </w:t>
      </w:r>
      <w:ins w:id="157" w:author="Author" w:date="2024-02-21T09:46:00Z">
        <w:r>
          <w:rPr>
            <w:rFonts w:eastAsia="Cambria" w:ascii="Arial" w:hAnsi="Arial"/>
            <w:sz w:val="24"/>
            <w:szCs w:val="24"/>
            <w:lang w:val="en-US" w:eastAsia="en-US" w:bidi="ar-SA"/>
          </w:rPr>
          <w:t>reported</w:t>
        </w:r>
      </w:ins>
      <w:del w:id="158" w:author="Author" w:date="2024-02-21T09:46:00Z">
        <w:r>
          <w:rPr>
            <w:rFonts w:eastAsia="Cambria" w:ascii="Arial" w:hAnsi="Arial"/>
            <w:sz w:val="24"/>
            <w:szCs w:val="24"/>
            <w:lang w:val="en-US" w:eastAsia="en-US" w:bidi="ar-SA"/>
          </w:rPr>
          <w:delText>will  report</w:delText>
        </w:r>
      </w:del>
      <w:r>
        <w:rPr>
          <w:rFonts w:ascii="Arial" w:hAnsi="Arial"/>
        </w:rPr>
        <w:t xml:space="preserve"> gender-stratified results </w:t>
      </w:r>
      <w:del w:id="159" w:author="Author" w:date="2024-02-21T09:46:00Z">
        <w:r>
          <w:rPr>
            <w:rFonts w:ascii="Arial" w:hAnsi="Arial"/>
          </w:rPr>
          <w:delText xml:space="preserve">for </w:delText>
        </w:r>
      </w:del>
      <w:r>
        <w:rPr>
          <w:rFonts w:ascii="Arial" w:hAnsi="Arial"/>
        </w:rPr>
        <w:t>according to the SAGER guidelines (Heidari et al. (</w:t>
      </w:r>
      <w:hyperlink w:anchor="ref-heidariSexGenderEquity2016" w:tgtFrame="#ref-heidariSexGenderEquity2016">
        <w:r>
          <w:rPr>
            <w:rStyle w:val="InternetLink"/>
            <w:rFonts w:ascii="Arial" w:hAnsi="Arial"/>
          </w:rPr>
          <w:t>2016</w:t>
        </w:r>
      </w:hyperlink>
      <w:r>
        <w:rPr>
          <w:rFonts w:ascii="Arial" w:hAnsi="Arial"/>
        </w:rPr>
        <w:t>)).</w:t>
        <w:br/>
      </w:r>
      <w:r>
        <w:fldChar w:fldCharType="begin"/>
      </w:r>
      <w:r>
        <w:rPr>
          <w:rFonts w:ascii="Arial" w:hAnsi="Arial"/>
        </w:rPr>
        <w:instrText>ADDIN EN.CITE &lt;EndNote&gt;&lt;Cite&gt;&lt;Author&gt;Heidari&lt;/Author&gt;&lt;Year&gt;2016&lt;/Year&gt;&lt;RecNum&gt;1664&lt;/RecNum&gt;&lt;DisplayText&gt;(Heidari et al., 2016)&lt;/DisplayText&gt;&lt;record&gt;&lt;rec-number&gt;1664&lt;/rec-number&gt;&lt;foreign-keys&gt;&lt;key app="EN" db-id="520wzdfxhfzws7edpwxp29tq92ztf2srvd2a" timestamp="1634281615"&gt;1664&lt;/key&gt;&lt;/foreign-keys&gt;&lt;ref-type name="Journal Article"&gt;17&lt;/ref-type&gt;&lt;contributors&gt;&lt;authors&gt;&lt;author&gt;Heidari, Shirin&lt;/author&gt;&lt;author&gt;Babor, Thomas F.&lt;/author&gt;&lt;author&gt;De Castro, Paola&lt;/author&gt;&lt;author&gt;Tort, Sera&lt;/author&gt;&lt;author&gt;Curno, Mirjam&lt;/author&gt;&lt;/authors&gt;&lt;/contributors&gt;&lt;titles&gt;&lt;title&gt;Sex and gender equity in research: rationale for the SAGER guidelines and recommended use&lt;/title&gt;&lt;secondary-title&gt;Research integrity and peer review&lt;/secondary-title&gt;&lt;/titles&gt;&lt;periodical&gt;&lt;full-title&gt;Research integrity and peer review&lt;/full-title&gt;&lt;/periodical&gt;&lt;pages&gt;1-9&lt;/pages&gt;&lt;volume&gt;1&lt;/volume&gt;&lt;number&gt;1&lt;/number&gt;&lt;dates&gt;&lt;year&gt;2016&lt;/year&gt;&lt;/dates&gt;&lt;publisher&gt;BioMed Central&lt;/publisher&gt;&lt;isbn&gt;2058-8615&lt;/isbn&gt;&lt;urls&gt;&lt;/urls&gt;&lt;/record&gt;&lt;/Cite&gt;&lt;/EndNote&gt;</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del w:id="160" w:author="Author" w:date="2024-02-21T09:46:00Z">
        <w:r>
          <w:rPr>
            <w:rFonts w:ascii="Arial" w:hAnsi="Arial"/>
          </w:rPr>
          <w:delText>.</w:delText>
        </w:r>
      </w:del>
    </w:p>
    <w:p>
      <w:pPr>
        <w:pStyle w:val="Normal"/>
        <w:rPr>
          <w:rFonts w:ascii="Arial" w:hAnsi="Arial"/>
          <w:del w:id="168" w:author="Author" w:date="2024-02-21T09:46:00Z"/>
        </w:rPr>
      </w:pPr>
      <w:r>
        <w:rPr>
          <w:rFonts w:ascii="Arial" w:hAnsi="Arial"/>
        </w:rPr>
        <w:t xml:space="preserve">Finally, we </w:t>
      </w:r>
      <w:ins w:id="162" w:author="Author" w:date="2024-02-21T09:46:00Z">
        <w:r>
          <w:rPr>
            <w:rFonts w:eastAsia="Cambria" w:ascii="Arial" w:hAnsi="Arial"/>
            <w:sz w:val="24"/>
            <w:szCs w:val="24"/>
            <w:lang w:val="en-US" w:eastAsia="en-US" w:bidi="ar-SA"/>
          </w:rPr>
          <w:t>explored</w:t>
        </w:r>
      </w:ins>
      <w:del w:id="163" w:author="Author" w:date="2024-02-21T09:46:00Z">
        <w:r>
          <w:rPr>
            <w:rFonts w:eastAsia="Cambria" w:ascii="Arial" w:hAnsi="Arial"/>
            <w:sz w:val="24"/>
            <w:szCs w:val="24"/>
            <w:lang w:val="en-US" w:eastAsia="en-US" w:bidi="ar-SA"/>
          </w:rPr>
          <w:delText>will explore</w:delText>
        </w:r>
      </w:del>
      <w:r>
        <w:rPr>
          <w:rFonts w:ascii="Arial" w:hAnsi="Arial"/>
        </w:rPr>
        <w:t xml:space="preserve"> the spatial distribution of incident </w:t>
      </w:r>
      <w:ins w:id="164" w:author="Author" w:date="2024-02-21T09:46:00Z">
        <w:r>
          <w:rPr>
            <w:rFonts w:ascii="Arial" w:hAnsi="Arial"/>
          </w:rPr>
          <w:t>WMH</w:t>
        </w:r>
      </w:ins>
      <w:del w:id="165" w:author="Author" w:date="2024-02-21T09:46:00Z">
        <w:r>
          <w:rPr>
            <w:rFonts w:ascii="Arial" w:hAnsi="Arial"/>
          </w:rPr>
          <w:delText>WML</w:delText>
        </w:r>
      </w:del>
      <w:r>
        <w:rPr>
          <w:rFonts w:ascii="Arial" w:hAnsi="Arial"/>
        </w:rPr>
        <w:t xml:space="preserve"> depending on the risk factor profile</w:t>
      </w:r>
      <w:ins w:id="166" w:author="Author" w:date="2024-02-21T09:46:00Z">
        <w:r>
          <w:rPr>
            <w:rFonts w:ascii="Arial" w:hAnsi="Arial"/>
          </w:rPr>
          <w:t xml:space="preserve">. </w:t>
        </w:r>
      </w:ins>
      <w:del w:id="167" w:author="Author" w:date="2024-02-21T09:46:00Z">
        <w:r>
          <w:rPr>
            <w:rFonts w:ascii="Arial" w:hAnsi="Arial"/>
          </w:rPr>
          <w:delText xml:space="preserve"> and test the mediating effects of WML on the association of vascular risk factors and cognitive function. </w:delText>
        </w:r>
      </w:del>
    </w:p>
    <w:p>
      <w:pPr>
        <w:pStyle w:val="Normal"/>
        <w:rPr>
          <w:rFonts w:ascii="Arial" w:hAnsi="Arial"/>
        </w:rPr>
      </w:pPr>
      <w:r>
        <w:rPr>
          <w:rFonts w:ascii="Arial" w:hAnsi="Arial"/>
        </w:rPr>
        <w:t xml:space="preserve">For a summary table of planned analysis, see </w:t>
      </w:r>
      <w:ins w:id="169" w:author="Author" w:date="2024-02-21T09:46:00Z">
        <w:r>
          <w:rPr>
            <w:rFonts w:ascii="Arial" w:hAnsi="Arial"/>
          </w:rPr>
          <w:t xml:space="preserve">supplementary </w:t>
        </w:r>
      </w:ins>
      <w:r>
        <w:rPr>
          <w:rFonts w:ascii="Arial" w:hAnsi="Arial"/>
        </w:rPr>
        <w:t xml:space="preserve">Table </w:t>
      </w:r>
      <w:ins w:id="170" w:author="Author" w:date="2024-02-21T09:46:00Z">
        <w:r>
          <w:rPr>
            <w:rFonts w:ascii="Arial" w:hAnsi="Arial"/>
          </w:rPr>
          <w:t xml:space="preserve">8 </w:t>
        </w:r>
      </w:ins>
      <w:del w:id="171" w:author="Author" w:date="2024-02-21T09:46:00Z">
        <w:r>
          <w:rPr>
            <w:rFonts w:ascii="Arial" w:hAnsi="Arial"/>
          </w:rPr>
          <w:delText>7</w:delText>
        </w:r>
      </w:del>
      <w:r>
        <w:rPr>
          <w:rFonts w:ascii="Arial" w:hAnsi="Arial"/>
        </w:rPr>
        <w:t>.</w:t>
      </w:r>
    </w:p>
    <w:p>
      <w:pPr>
        <w:pStyle w:val="Heading1"/>
        <w:rPr>
          <w:rFonts w:ascii="Arial" w:hAnsi="Arial"/>
        </w:rPr>
      </w:pPr>
      <w:r>
        <w:rPr>
          <w:rFonts w:ascii="Arial" w:hAnsi="Arial"/>
        </w:rPr>
        <w:t>Methods</w:t>
      </w:r>
    </w:p>
    <w:p>
      <w:pPr>
        <w:pStyle w:val="Heading2"/>
        <w:rPr>
          <w:rFonts w:ascii="Arial" w:hAnsi="Arial"/>
        </w:rPr>
      </w:pPr>
      <w:r>
        <w:rPr>
          <w:rFonts w:ascii="Arial" w:hAnsi="Arial"/>
        </w:rPr>
        <w:t>Existing data</w:t>
      </w:r>
    </w:p>
    <w:p>
      <w:pPr>
        <w:pStyle w:val="Normal"/>
        <w:rPr/>
      </w:pPr>
      <w:r>
        <w:rPr>
          <w:rFonts w:ascii="Arial" w:hAnsi="Arial"/>
        </w:rPr>
        <w:t xml:space="preserve">This project </w:t>
      </w:r>
      <w:ins w:id="172" w:author="Author" w:date="2024-02-21T09:46:00Z">
        <w:r>
          <w:rPr>
            <w:rFonts w:ascii="Arial" w:hAnsi="Arial"/>
          </w:rPr>
          <w:t>was</w:t>
        </w:r>
      </w:ins>
      <w:del w:id="173" w:author="Author" w:date="2024-02-21T09:46:00Z">
        <w:r>
          <w:rPr>
            <w:rFonts w:ascii="Arial" w:hAnsi="Arial"/>
          </w:rPr>
          <w:delText>is</w:delText>
        </w:r>
      </w:del>
      <w:r>
        <w:rPr>
          <w:rFonts w:ascii="Arial" w:hAnsi="Arial"/>
        </w:rPr>
        <w:t xml:space="preserve"> an analysis in the LIFE-Adult study sample, a longitudinal, two-wave, population-based study conducted in the city of Leipzig, Germany from 2011 until 2021. Baseline characteristics of the LIFE-Adult sample (Loeffler et al. (</w:t>
      </w:r>
      <w:hyperlink w:anchor="ref-Loeffler_2015" w:tgtFrame="#ref-Loeffler_2015">
        <w:r>
          <w:rPr>
            <w:rStyle w:val="InternetLink"/>
            <w:rFonts w:ascii="Arial" w:hAnsi="Arial"/>
          </w:rPr>
          <w:t>2015</w:t>
        </w:r>
      </w:hyperlink>
      <w:r>
        <w:rPr>
          <w:rFonts w:ascii="Arial" w:hAnsi="Arial"/>
        </w:rPr>
        <w:t>)), the baseline association of hypertension and WHR with voxel-wise WMH volume (Lampe, Zhang, et al. (</w:t>
      </w:r>
      <w:hyperlink w:anchor="ref-lampeVisceralObesityRelates2019" w:tgtFrame="#ref-lampeVisceralObesityRelates2019">
        <w:r>
          <w:rPr>
            <w:rStyle w:val="InternetLink"/>
            <w:rFonts w:ascii="Arial" w:hAnsi="Arial"/>
          </w:rPr>
          <w:t>2019</w:t>
        </w:r>
      </w:hyperlink>
      <w:r>
        <w:rPr>
          <w:rFonts w:ascii="Arial" w:hAnsi="Arial"/>
        </w:rPr>
        <w:t>)) and the cross-sectional link between WMH volume and different cognitive domains (Lampe, Kharabian-Masouleh, et al. (</w:t>
      </w:r>
      <w:hyperlink w:anchor="ref-lampeLesionLocationMatters2019" w:tgtFrame="#ref-lampeLesionLocationMatters2019">
        <w:r>
          <w:rPr>
            <w:rStyle w:val="InternetLink"/>
            <w:rFonts w:ascii="Arial" w:hAnsi="Arial"/>
          </w:rPr>
          <w:t>2019</w:t>
        </w:r>
      </w:hyperlink>
      <w:r>
        <w:rPr>
          <w:rFonts w:ascii="Arial" w:hAnsi="Arial"/>
        </w:rPr>
        <w:t xml:space="preserve">)) in this sample have been previously published. At the time of the stage-1 protocol, we </w:t>
      </w:r>
      <w:ins w:id="174" w:author="Unknown Author" w:date="2024-02-21T10:58:21Z">
        <w:r>
          <w:rPr>
            <w:rFonts w:ascii="Arial" w:hAnsi="Arial"/>
          </w:rPr>
          <w:t xml:space="preserve">had </w:t>
        </w:r>
      </w:ins>
      <w:del w:id="175" w:author="Author" w:date="2024-02-21T09:46:00Z">
        <w:r>
          <w:rPr>
            <w:rFonts w:ascii="Arial" w:hAnsi="Arial"/>
          </w:rPr>
          <w:delText>have</w:delText>
        </w:r>
      </w:del>
      <w:r>
        <w:rPr>
          <w:rFonts w:ascii="Arial" w:hAnsi="Arial"/>
        </w:rPr>
        <w:t xml:space="preserve"> access to the baseline anthropometric and medical data and have preprocessed and quality-controlled the imaging data of both time points (bias control level 2). We have not gained access to the follow-up anthropometric, medical and cognitive data and have not explored any associations of these measures with WMH volume beyond the baseline investigations cited above.</w:t>
      </w:r>
    </w:p>
    <w:p>
      <w:pPr>
        <w:pStyle w:val="Heading2"/>
        <w:rPr>
          <w:rFonts w:ascii="Arial" w:hAnsi="Arial"/>
        </w:rPr>
      </w:pPr>
      <w:r>
        <w:rPr>
          <w:rFonts w:ascii="Arial" w:hAnsi="Arial"/>
        </w:rPr>
        <w:t>Data Availability Plan</w:t>
      </w:r>
    </w:p>
    <w:p>
      <w:pPr>
        <w:pStyle w:val="FirstParagraph"/>
        <w:rPr>
          <w:rFonts w:ascii="Arial" w:hAnsi="Arial"/>
        </w:rPr>
      </w:pPr>
      <w:bookmarkStart w:id="9" w:name="_Hlk90887331"/>
      <w:r>
        <w:rPr>
          <w:rFonts w:ascii="Arial" w:hAnsi="Arial"/>
        </w:rPr>
        <w:t xml:space="preserve">Due to potential identifiability of individuals from demographic and medical information, we </w:t>
      </w:r>
      <w:ins w:id="176" w:author="Author" w:date="2024-02-21T09:46:00Z">
        <w:r>
          <w:rPr>
            <w:rFonts w:ascii="Arial" w:hAnsi="Arial"/>
          </w:rPr>
          <w:t>shared</w:t>
        </w:r>
      </w:ins>
      <w:del w:id="177" w:author="Author" w:date="2024-02-21T09:46:00Z">
        <w:r>
          <w:rPr>
            <w:rFonts w:ascii="Arial" w:hAnsi="Arial"/>
          </w:rPr>
          <w:delText>will share</w:delText>
        </w:r>
      </w:del>
      <w:r>
        <w:rPr>
          <w:rFonts w:ascii="Arial" w:hAnsi="Arial"/>
        </w:rPr>
        <w:t xml:space="preserve"> a surrogate version of the dataset on </w:t>
      </w:r>
      <w:hyperlink r:id="rId2" w:tgtFrame="https://github.com/fBeyer89/VRF-and-progression-of-WML">
        <w:bookmarkEnd w:id="9"/>
        <w:r>
          <w:rPr>
            <w:rStyle w:val="InternetLink"/>
            <w:rFonts w:ascii="Arial" w:hAnsi="Arial"/>
          </w:rPr>
          <w:t>https://github.com/fBeyer89/VRF-and-progression-of-</w:t>
        </w:r>
      </w:hyperlink>
      <w:hyperlink r:id="rId3" w:tgtFrame="https://github.com/fBeyer89/VRF-and-progression-of-WML">
        <w:r>
          <w:rPr>
            <w:rStyle w:val="InternetLink"/>
            <w:rFonts w:ascii="Arial" w:hAnsi="Arial"/>
          </w:rPr>
          <w:t>WMH</w:t>
        </w:r>
      </w:hyperlink>
      <w:r>
        <w:rPr>
          <w:rFonts w:ascii="Arial" w:hAnsi="Arial"/>
        </w:rPr>
        <w:t xml:space="preserve"> along with the analysis code (Nowok, Raab, and Dibben (</w:t>
      </w:r>
      <w:hyperlink w:anchor="ref-nowokSynthpopBespokeCreation2016" w:tgtFrame="#ref-nowokSynthpopBespokeCreation2016">
        <w:r>
          <w:rPr>
            <w:rStyle w:val="InternetLink"/>
            <w:rFonts w:ascii="Arial" w:hAnsi="Arial"/>
          </w:rPr>
          <w:t>2016</w:t>
        </w:r>
      </w:hyperlink>
      <w:r>
        <w:rPr>
          <w:rFonts w:ascii="Arial" w:hAnsi="Arial"/>
        </w:rPr>
        <w:t>)).</w:t>
      </w:r>
      <w:r>
        <w:fldChar w:fldCharType="begin"/>
      </w:r>
      <w:r>
        <w:rPr>
          <w:rFonts w:ascii="Arial" w:hAnsi="Arial"/>
        </w:rPr>
        <w:instrText>ADDIN EN.CITE &lt;EndNote&gt;&lt;Cite&gt;&lt;Author&gt;Nowok&lt;/Author&gt;&lt;Year&gt;2016&lt;/Year&gt;&lt;RecNum&gt;1459&lt;/RecNum&gt;&lt;DisplayText&gt;(Nowok et al., 2016)&lt;/DisplayText&gt;&lt;record&gt;&lt;rec-number&gt;1459&lt;/rec-number&gt;&lt;foreign-keys&gt;&lt;key app="EN" db-id="520wzdfxhfzws7edpwxp29tq92ztf2srvd2a" timestamp="1598347540"&gt;1459&lt;/key&gt;&lt;/foreign-keys&gt;&lt;ref-type name="Journal Article"&gt;17&lt;/ref-type&gt;&lt;contributors&gt;&lt;authors&gt;&lt;author&gt;Nowok, Beata&lt;/author&gt;&lt;author&gt;Raab, Gillian M.&lt;/author&gt;&lt;author&gt;Dibben, Chris&lt;/author&gt;&lt;/authors&gt;&lt;/contributors&gt;&lt;titles&gt;&lt;title&gt;synthpop: Bespoke creation of synthetic data in R&lt;/title&gt;&lt;secondary-title&gt;J Stat Softw&lt;/secondary-title&gt;&lt;/titles&gt;&lt;periodical&gt;&lt;full-title&gt;J Stat Softw&lt;/full-title&gt;&lt;/periodical&gt;&lt;pages&gt;1-26&lt;/pages&gt;&lt;volume&gt;74&lt;/volume&gt;&lt;number&gt;11&lt;/number&gt;&lt;dates&gt;&lt;year&gt;2016&lt;/year&gt;&lt;/dates&gt;&lt;urls&gt;&lt;/urls&gt;&lt;/record&gt;&lt;/Cite&gt;&lt;/EndNote&gt;</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del w:id="178" w:author="Author" w:date="2024-02-21T09:46:00Z">
        <w:r>
          <w:rPr>
            <w:rFonts w:ascii="Arial" w:hAnsi="Arial"/>
          </w:rPr>
          <w:delText>. Statistical maps from whole-brain analysis will be published on NeuroVault.</w:delText>
        </w:r>
      </w:del>
      <w:bookmarkStart w:id="10" w:name="_Hlk90887358"/>
      <w:r>
        <w:rPr>
          <w:rFonts w:ascii="Arial" w:hAnsi="Arial"/>
        </w:rPr>
        <w:t xml:space="preserve"> Raw data of the LIFE-Adult cohort can be requested via the LIFE data center (</w:t>
      </w:r>
      <w:hyperlink r:id="rId4" w:tgtFrame="https://ldp.life.uni-leipzig.de/">
        <w:r>
          <w:rPr>
            <w:rStyle w:val="InternetLink"/>
            <w:rFonts w:ascii="Arial" w:hAnsi="Arial"/>
          </w:rPr>
          <w:t>https://ldp.life.uni-leipzig.de/</w:t>
        </w:r>
      </w:hyperlink>
      <w:r>
        <w:rPr>
          <w:rFonts w:ascii="Arial" w:hAnsi="Arial"/>
        </w:rPr>
        <w:t>).</w:t>
      </w:r>
      <w:bookmarkEnd w:id="10"/>
    </w:p>
    <w:p>
      <w:pPr>
        <w:pStyle w:val="Heading2"/>
        <w:rPr>
          <w:rFonts w:ascii="Arial" w:hAnsi="Arial"/>
        </w:rPr>
      </w:pPr>
      <w:r>
        <w:rPr>
          <w:rFonts w:ascii="Arial" w:hAnsi="Arial"/>
        </w:rPr>
        <w:t>Ethics Statement</w:t>
      </w:r>
    </w:p>
    <w:p>
      <w:pPr>
        <w:pStyle w:val="Normal"/>
        <w:rPr>
          <w:rFonts w:ascii="Arial" w:hAnsi="Arial"/>
          <w:del w:id="180" w:author="Author" w:date="2024-02-21T09:46:00Z"/>
        </w:rPr>
      </w:pPr>
      <w:r>
        <w:rPr>
          <w:rFonts w:ascii="Arial" w:hAnsi="Arial"/>
        </w:rPr>
        <w:t>The LIFE-Adult study has been approved by the ethics committee of the University of Leipzig and was conducted according to the declaration of Helsinki. All participants gave written informed consent.</w:t>
      </w:r>
      <w:del w:id="179" w:author="Author" w:date="2024-02-21T09:46:00Z">
        <w:r>
          <w:rPr>
            <w:rFonts w:ascii="Arial" w:hAnsi="Arial"/>
          </w:rPr>
          <w:delText xml:space="preserve"> </w:delText>
        </w:r>
      </w:del>
    </w:p>
    <w:p>
      <w:pPr>
        <w:pStyle w:val="Normal"/>
        <w:rPr>
          <w:rFonts w:ascii="Arial" w:hAnsi="Arial"/>
        </w:rPr>
      </w:pPr>
      <w:r>
        <w:rPr>
          <w:rFonts w:ascii="Arial" w:hAnsi="Arial"/>
        </w:rPr>
      </w:r>
    </w:p>
    <w:p>
      <w:pPr>
        <w:pStyle w:val="Heading2"/>
        <w:rPr>
          <w:rFonts w:ascii="Arial" w:hAnsi="Arial"/>
        </w:rPr>
      </w:pPr>
      <w:r>
        <w:rPr>
          <w:rFonts w:ascii="Arial" w:hAnsi="Arial"/>
        </w:rPr>
        <w:t>Data collection and preparation</w:t>
      </w:r>
    </w:p>
    <w:p>
      <w:pPr>
        <w:pStyle w:val="FirstParagraph"/>
        <w:rPr>
          <w:rFonts w:ascii="Roboto" w:hAnsi="Roboto"/>
        </w:rPr>
      </w:pPr>
      <w:r>
        <w:rPr>
          <w:rFonts w:ascii="Arial" w:hAnsi="Arial"/>
        </w:rPr>
        <w:t>This project is part of a larger population-based epidemiological study LIFE-Adult. LIFE-Adult has investigated 10.000 individuals from the Leipzig area, who underwent genotyping and deep phenotyping at up to two time points (including extensive questionnaires, MRI and cognitive testing in a subgroup of N ~ 2700). Recruitment and inclusion criteria as well as more information on the study design and objectives can be found in (Loeffler et al. (</w:t>
      </w:r>
      <w:hyperlink w:anchor="ref-Loeffler_2015" w:tgtFrame="#ref-Loeffler_2015">
        <w:r>
          <w:rPr>
            <w:rStyle w:val="InternetLink"/>
            <w:rFonts w:ascii="Arial" w:hAnsi="Arial"/>
          </w:rPr>
          <w:t>2015</w:t>
        </w:r>
      </w:hyperlink>
      <w:r>
        <w:rPr>
          <w:rFonts w:ascii="Arial" w:hAnsi="Arial"/>
        </w:rPr>
        <w:t>); Engel et al. (</w:t>
      </w:r>
      <w:hyperlink w:anchor="ref-engelCohortProfileLIFEAdultStudy2022" w:tgtFrame="#ref-engelCohortProfileLIFEAdultStudy2022">
        <w:r>
          <w:rPr>
            <w:rStyle w:val="InternetLink"/>
            <w:rFonts w:ascii="Arial" w:hAnsi="Arial"/>
          </w:rPr>
          <w:t>2022</w:t>
        </w:r>
      </w:hyperlink>
      <w:r>
        <w:rPr>
          <w:rFonts w:ascii="Arial" w:hAnsi="Arial"/>
        </w:rPr>
        <w:t xml:space="preserve">)). </w:t>
      </w:r>
      <w:r>
        <w:fldChar w:fldCharType="begin"/>
      </w:r>
      <w:r>
        <w:rPr>
          <w:rFonts w:ascii="Arial" w:hAnsi="Arial"/>
        </w:rPr>
        <w:instrText>ADDIN EN.CITE</w:instrText>
      </w:r>
      <w:r>
        <w:rPr>
          <w:rFonts w:ascii="Arial" w:hAnsi="Arial"/>
        </w:rPr>
      </w:r>
      <w:r>
        <w:fldChar w:fldCharType="begin"/>
      </w:r>
      <w:r>
        <w:rPr>
          <w:rFonts w:ascii="Arial" w:hAnsi="Arial"/>
        </w:rPr>
        <w:instrText>ADDIN EN.CITE.DATA</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fldChar w:fldCharType="separate"/>
      </w:r>
      <w:r>
        <w:rPr>
          <w:rFonts w:ascii="Arial" w:hAnsi="Arial"/>
        </w:rPr>
      </w:r>
      <w:r>
        <w:rPr>
          <w:rFonts w:ascii="Arial" w:hAnsi="Arial"/>
        </w:rPr>
      </w:r>
      <w:r>
        <w:rPr>
          <w:rFonts w:ascii="Arial" w:hAnsi="Arial"/>
        </w:rPr>
        <w:fldChar w:fldCharType="end"/>
      </w:r>
      <w:r>
        <w:fldChar w:fldCharType="begin"/>
      </w:r>
      <w:r>
        <w:rPr>
          <w:rFonts w:ascii="Arial" w:hAnsi="Arial"/>
        </w:rPr>
        <w:instrText>ADDIN EN.CITE &lt;EndNote&gt;&lt;Cite&gt;&lt;Author&gt;Engel&lt;/Author&gt;&lt;Year&gt;2022&lt;/Year&gt;&lt;RecNum&gt;1753&lt;/RecNum&gt;&lt;DisplayText&gt;(Engel et al., 2022)&lt;/DisplayText&gt;&lt;record&gt;&lt;rec-number&gt;1753&lt;/rec-number&gt;&lt;foreign-keys&gt;&lt;key app="EN" db-id="520wzdfxhfzws7edpwxp29tq92ztf2srvd2a" timestamp="1673948815"&gt;1753&lt;/key&gt;&lt;/foreign-keys&gt;&lt;ref-type name="Journal Article"&gt;17&lt;/ref-type&gt;&lt;contributors&gt;&lt;authors&gt;&lt;author&gt;Engel, Christoph&lt;/author&gt;&lt;author&gt;Wirkner, Kerstin&lt;/author&gt;&lt;author&gt;Zeynalova, Samira&lt;/author&gt;&lt;author&gt;Baber, Ronny&lt;/author&gt;&lt;author&gt;Binder, Hans&lt;/author&gt;&lt;author&gt;Ceglarek, Uta&lt;/author&gt;&lt;author&gt;Enzenbach, Cornelia&lt;/author&gt;&lt;author&gt;Fuchs, Michael&lt;/author&gt;&lt;author&gt;Hagendorff, Andreas&lt;/author&gt;&lt;author&gt;Henger, Sylvia&lt;/author&gt;&lt;author&gt;Hinz, Andreas&lt;/author&gt;&lt;author&gt;Rauscher, Franziska G.&lt;/author&gt;&lt;author&gt;Reusche, Matthias&lt;/author&gt;&lt;author&gt;Riedel-Heller, Steffi G.&lt;/author&gt;&lt;author&gt;Röhr, Susanne&lt;/author&gt;&lt;author&gt;Sacher, Julia&lt;/author&gt;&lt;author&gt;Sander, Christian&lt;/author&gt;&lt;author&gt;Schroeter, Matthias L.&lt;/author&gt;&lt;author&gt;Tarnok, Attila&lt;/author&gt;&lt;author&gt;Treudler, Regina&lt;/author&gt;&lt;author&gt;Villringer, Arno&lt;/author&gt;&lt;author&gt;Wachter, Rolf&lt;/author&gt;&lt;author&gt;Witte, A. Veronica&lt;/author&gt;&lt;author&gt;Thiery, Joachim&lt;/author&gt;&lt;author&gt;Scholz, Markus&lt;/author&gt;&lt;author&gt;Loeffler, Markus&lt;/author&gt;&lt;author&gt;L. IFE-Adult-Study working group&lt;/author&gt;&lt;/authors&gt;&lt;/contributors&gt;&lt;titles&gt;&lt;title&gt;Cohort Profile: The LIFE-Adult-Study&lt;/title&gt;&lt;secondary-title&gt;International Journal of Epidemiology&lt;/secondary-title&gt;&lt;/titles&gt;&lt;periodical&gt;&lt;full-title&gt;International Journal of Epidemiology&lt;/full-title&gt;&lt;abbr-1&gt;Int. J. Epidemiol.&lt;/abbr-1&gt;&lt;abbr-2&gt;Int J Epidemiol&lt;/abbr-2&gt;&lt;/periodical&gt;&lt;pages&gt;dyac114&lt;/pages&gt;&lt;dates&gt;&lt;year&gt;2022&lt;/year&gt;&lt;/dates&gt;&lt;isbn&gt;0300-5771&lt;/isbn&gt;&lt;urls&gt;&lt;related-urls&gt;&lt;url&gt;https://doi.org/10.1093/ije/dyac114&lt;/url&gt;&lt;/related-urls&gt;&lt;/urls&gt;&lt;electronic-resource-num&gt;10.1093/ije/dyac114&lt;/electronic-resource-num&gt;&lt;access-date&gt;1/17/2023&lt;/access-date&gt;&lt;/record&gt;&lt;/Cite&gt;&lt;/EndNote&gt;</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t xml:space="preserve">Baseline assessments took place from 2011 to 2014 and the follow-up visits were scheduled between 2017 to 2021. For the follow-up visit, participants from the LIFE-Adult MRI cohort (Nbaseline = ~2700) were re-invited to participate in medical assessments, cognitive testing and MRI scanning. In total, 1077 participants underwent MRI at follow-up. For this analysis, we </w:t>
      </w:r>
      <w:ins w:id="181" w:author="Author" w:date="2024-02-21T09:46:00Z">
        <w:r>
          <w:rPr>
            <w:rFonts w:ascii="Arial" w:hAnsi="Arial"/>
          </w:rPr>
          <w:t>included</w:t>
        </w:r>
      </w:ins>
      <w:del w:id="182" w:author="Author" w:date="2024-02-21T09:46:00Z">
        <w:r>
          <w:rPr>
            <w:rFonts w:ascii="Arial" w:hAnsi="Arial"/>
          </w:rPr>
          <w:delText>will include</w:delText>
        </w:r>
      </w:del>
      <w:r>
        <w:rPr>
          <w:rFonts w:ascii="Arial" w:hAnsi="Arial"/>
        </w:rPr>
        <w:t xml:space="preserve"> all participants who were aged between 45 and 85 years at the baseline assessment based on recent studies showing </w:t>
      </w:r>
      <w:ins w:id="183" w:author="Author" w:date="2024-02-21T09:46:00Z">
        <w:r>
          <w:rPr>
            <w:rFonts w:ascii="Arial" w:hAnsi="Arial"/>
          </w:rPr>
          <w:t>WMH</w:t>
        </w:r>
      </w:ins>
      <w:del w:id="184" w:author="Author" w:date="2024-02-21T09:46:00Z">
        <w:r>
          <w:rPr>
            <w:rFonts w:ascii="Arial" w:hAnsi="Arial"/>
          </w:rPr>
          <w:delText>WML</w:delText>
        </w:r>
      </w:del>
      <w:r>
        <w:rPr>
          <w:rFonts w:ascii="Arial" w:hAnsi="Arial"/>
        </w:rPr>
        <w:t xml:space="preserve"> volume to increase from the fifth life decade on (d’Arbeloff et al. (</w:t>
      </w:r>
      <w:hyperlink w:anchor="X68d9f7f5c84b9bfa7d6c00be35ab8bb772c5487" w:tgtFrame="#X68d9f7f5c84b9bfa7d6c00be35ab8bb772c5487">
        <w:r>
          <w:rPr>
            <w:rStyle w:val="InternetLink"/>
            <w:rFonts w:ascii="Arial" w:hAnsi="Arial"/>
          </w:rPr>
          <w:t>2019</w:t>
        </w:r>
      </w:hyperlink>
      <w:r>
        <w:rPr>
          <w:rFonts w:ascii="Arial" w:hAnsi="Arial"/>
        </w:rPr>
        <w:t>); Wen et al. (</w:t>
      </w:r>
      <w:hyperlink w:anchor="ref-wenWhiteMatterHyperintensities2009" w:tgtFrame="#ref-wenWhiteMatterHyperintensities2009">
        <w:r>
          <w:rPr>
            <w:rStyle w:val="InternetLink"/>
            <w:rFonts w:ascii="Arial" w:hAnsi="Arial"/>
          </w:rPr>
          <w:t>2009</w:t>
        </w:r>
      </w:hyperlink>
      <w:r>
        <w:rPr>
          <w:rFonts w:ascii="Arial" w:hAnsi="Arial"/>
        </w:rPr>
        <w:t>)).</w:t>
      </w:r>
      <w:r>
        <w:fldChar w:fldCharType="begin"/>
      </w:r>
      <w:r>
        <w:rPr>
          <w:rFonts w:ascii="Arial" w:hAnsi="Arial"/>
        </w:rPr>
        <w:instrText>ADDIN EN.CITE</w:instrText>
      </w:r>
      <w:r>
        <w:rPr>
          <w:rFonts w:ascii="Arial" w:hAnsi="Arial"/>
        </w:rPr>
      </w:r>
      <w:r>
        <w:fldChar w:fldCharType="begin"/>
      </w:r>
      <w:r>
        <w:rPr>
          <w:rFonts w:ascii="Arial" w:hAnsi="Arial"/>
        </w:rPr>
        <w:instrText>ADDIN EN.CITE.DATA</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t xml:space="preserve"> All included participants were scanned twice with a mean time between scans of 6 years (standard deviation=1.9 years).</w:t>
      </w:r>
    </w:p>
    <w:p>
      <w:pPr>
        <w:pStyle w:val="Heading2"/>
        <w:rPr>
          <w:rFonts w:ascii="Arial" w:hAnsi="Arial"/>
        </w:rPr>
      </w:pPr>
      <w:r>
        <w:rPr>
          <w:rFonts w:ascii="Arial" w:hAnsi="Arial"/>
        </w:rPr>
        <w:t>Anthropometrics</w:t>
      </w:r>
    </w:p>
    <w:p>
      <w:pPr>
        <w:pStyle w:val="FirstParagraph"/>
        <w:rPr>
          <w:rFonts w:ascii="Arial" w:hAnsi="Arial"/>
        </w:rPr>
      </w:pPr>
      <w:r>
        <w:rPr>
          <w:rFonts w:ascii="Arial" w:hAnsi="Arial"/>
        </w:rPr>
        <w:t xml:space="preserve">Waist and hip circumferences were taken by trained study staff using an ergonomic circumference measuring tape (SECA 201) to the nearest 0.1 cm at baseline and follow-up. WHR was calculated by dividing waist by hip circumference. We </w:t>
      </w:r>
      <w:ins w:id="185" w:author="Author" w:date="2024-02-21T09:46:00Z">
        <w:r>
          <w:rPr>
            <w:rFonts w:ascii="Arial" w:hAnsi="Arial"/>
          </w:rPr>
          <w:t>used</w:t>
        </w:r>
      </w:ins>
      <w:ins w:id="186" w:author="Unknown Author" w:date="2024-02-21T10:57:03Z">
        <w:r>
          <w:rPr>
            <w:rFonts w:ascii="Arial" w:hAnsi="Arial"/>
          </w:rPr>
          <w:t xml:space="preserve"> </w:t>
        </w:r>
      </w:ins>
      <w:ins w:id="187" w:author="Author" w:date="2024-02-21T09:46:00Z">
        <w:r>
          <w:rPr>
            <w:rFonts w:ascii="Arial" w:hAnsi="Arial"/>
          </w:rPr>
          <w:t xml:space="preserve">baseline </w:t>
        </w:r>
      </w:ins>
      <w:del w:id="188" w:author="Author" w:date="2024-02-21T09:46:00Z">
        <w:r>
          <w:rPr>
            <w:rFonts w:ascii="Arial" w:hAnsi="Arial"/>
          </w:rPr>
          <w:delText xml:space="preserve">will use baseline </w:delText>
        </w:r>
      </w:del>
      <w:r>
        <w:rPr>
          <w:rFonts w:ascii="Arial" w:hAnsi="Arial"/>
        </w:rPr>
        <w:t>WHR and change in WHR, calculated as difference between follow-up and baseline (i.e.</w:t>
      </w:r>
      <w:ins w:id="189" w:author="Author" w:date="2024-02-21T09:46:00Z">
        <w:r>
          <w:rPr>
            <w:rFonts w:ascii="Arial" w:hAnsi="Arial"/>
          </w:rPr>
          <w:t> </w:t>
        </w:r>
      </w:ins>
      <w:del w:id="190" w:author="Author" w:date="2024-02-21T09:46:00Z">
        <w:r>
          <w:rPr>
            <w:rFonts w:ascii="Arial" w:hAnsi="Arial"/>
          </w:rPr>
          <w:delText xml:space="preserve"> </w:delText>
        </w:r>
      </w:del>
      <w:r>
        <w:rPr>
          <w:rFonts w:ascii="Arial" w:hAnsi="Arial"/>
        </w:rPr>
        <w:t>WHR_change = WHR_followup – WHR_baseline), as independent variables of interest.</w:t>
      </w:r>
      <w:bookmarkStart w:id="11" w:name="anthropometrics"/>
      <w:bookmarkEnd w:id="11"/>
    </w:p>
    <w:p>
      <w:pPr>
        <w:pStyle w:val="Heading2"/>
        <w:rPr>
          <w:rFonts w:ascii="Arial" w:hAnsi="Arial"/>
          <w:del w:id="192" w:author="Author" w:date="2024-02-21T09:46:00Z"/>
        </w:rPr>
      </w:pPr>
      <w:del w:id="191" w:author="Author" w:date="2024-02-21T09:46:00Z">
        <w:r>
          <w:rPr>
            <w:rFonts w:ascii="Arial" w:hAnsi="Arial"/>
          </w:rPr>
        </w:r>
      </w:del>
    </w:p>
    <w:p>
      <w:pPr>
        <w:pStyle w:val="Heading2"/>
        <w:rPr>
          <w:rFonts w:ascii="Arial" w:hAnsi="Arial"/>
        </w:rPr>
      </w:pPr>
      <w:r>
        <w:rPr>
          <w:rFonts w:ascii="Arial" w:hAnsi="Arial"/>
        </w:rPr>
        <w:t>Blood pressure</w:t>
      </w:r>
      <w:del w:id="193" w:author="Author" w:date="2024-02-21T09:46:00Z">
        <w:r>
          <w:rPr>
            <w:rFonts w:ascii="Arial" w:hAnsi="Arial"/>
          </w:rPr>
          <w:delText xml:space="preserve"> </w:delText>
        </w:r>
      </w:del>
    </w:p>
    <w:p>
      <w:pPr>
        <w:pStyle w:val="Normal"/>
        <w:rPr>
          <w:rFonts w:ascii="Arial" w:hAnsi="Arial"/>
        </w:rPr>
      </w:pPr>
      <w:r>
        <w:rPr>
          <w:rFonts w:ascii="Arial" w:hAnsi="Arial"/>
        </w:rPr>
        <w:t xml:space="preserve">Diastolic blood pressure was measured three times at 3-min intervals using an automatic oscillometric blood pressure monitor (OMRON 705IT, OMRON Medizintechnik Handelsgesellschaft mbH) in participants seated for at least 5 minutes at baseline and followup. We will calculate the average of the three DBP measurements for our analysis. We </w:t>
      </w:r>
      <w:ins w:id="194" w:author="Author" w:date="2024-02-21T09:46:00Z">
        <w:r>
          <w:rPr>
            <w:rFonts w:eastAsia="Cambria" w:ascii="Arial" w:hAnsi="Arial"/>
            <w:sz w:val="24"/>
            <w:szCs w:val="24"/>
            <w:lang w:val="en-US" w:eastAsia="en-US" w:bidi="ar-SA"/>
          </w:rPr>
          <w:t>used</w:t>
        </w:r>
      </w:ins>
      <w:del w:id="195" w:author="Author" w:date="2024-02-21T09:46:00Z">
        <w:r>
          <w:rPr>
            <w:rFonts w:eastAsia="Cambria" w:ascii="Arial" w:hAnsi="Arial"/>
            <w:sz w:val="24"/>
            <w:szCs w:val="24"/>
            <w:lang w:val="en-US" w:eastAsia="en-US" w:bidi="ar-SA"/>
          </w:rPr>
          <w:delText>will use</w:delText>
        </w:r>
      </w:del>
      <w:r>
        <w:rPr>
          <w:rFonts w:ascii="Arial" w:hAnsi="Arial"/>
        </w:rPr>
        <w:t xml:space="preserve"> baseline DBP and change in DBP, calculated as difference between follow-up and baseline (i.e. DBP_change = DBP_followup – DBP_baseline), as independent variables of interest.</w:t>
      </w:r>
    </w:p>
    <w:p>
      <w:pPr>
        <w:pStyle w:val="Heading2"/>
        <w:rPr>
          <w:rFonts w:ascii="Arial" w:hAnsi="Arial"/>
        </w:rPr>
      </w:pPr>
      <w:r>
        <w:rPr>
          <w:rFonts w:ascii="Arial" w:hAnsi="Arial"/>
        </w:rPr>
        <w:t>Cognitive Assessment</w:t>
      </w:r>
    </w:p>
    <w:p>
      <w:pPr>
        <w:pStyle w:val="Normal"/>
        <w:rPr>
          <w:del w:id="209" w:author="Author" w:date="2024-02-21T09:46:00Z"/>
        </w:rPr>
      </w:pPr>
      <w:r>
        <w:rPr>
          <w:rFonts w:ascii="Arial" w:hAnsi="Arial"/>
        </w:rPr>
        <w:t>In both LIFE-Adult assessments, participants underwent the Consortium to Establish a Registry for Alzheimer’s Disease (CERAD) -plus test-battery, an established set of neurocognitive tests designed to detect early cognitive changes related to Alzheimer’s disease (AD) (Morris et al. (</w:t>
      </w:r>
      <w:hyperlink w:anchor="ref-Morris_1989" w:tgtFrame="#ref-Morris_1989">
        <w:r>
          <w:rPr>
            <w:rStyle w:val="InternetLink"/>
            <w:rFonts w:ascii="Arial" w:hAnsi="Arial"/>
          </w:rPr>
          <w:t>1989</w:t>
        </w:r>
      </w:hyperlink>
      <w:r>
        <w:rPr>
          <w:rFonts w:ascii="Arial" w:hAnsi="Arial"/>
        </w:rPr>
        <w:t>)).</w:t>
      </w:r>
      <w:r>
        <w:fldChar w:fldCharType="begin"/>
      </w:r>
      <w:r>
        <w:rPr>
          <w:rFonts w:ascii="Arial" w:hAnsi="Arial"/>
        </w:rPr>
        <w:instrText>ADDIN EN.CITE &lt;EndNote&gt;&lt;Cite&gt;&lt;Author&gt;Morris&lt;/Author&gt;&lt;Year&gt;1989&lt;/Year&gt;&lt;RecNum&gt;67&lt;/RecNum&gt;&lt;DisplayText&gt;(Morris et al., 1989)&lt;/DisplayText&gt;&lt;record&gt;&lt;rec-number&gt;67&lt;/rec-number&gt;&lt;foreign-keys&gt;&lt;key app="EN" db-id="520wzdfxhfzws7edpwxp29tq92ztf2srvd2a" timestamp="1443104643"&gt;67&lt;/key&gt;&lt;/foreign-keys&gt;&lt;ref-type name="Journal Article"&gt;17&lt;/ref-type&gt;&lt;contributors&gt;&lt;authors&gt;&lt;author&gt;Morris, JC&lt;/author&gt;&lt;author&gt;Heyman, A&lt;/author&gt;&lt;author&gt;Mohs, RC&lt;/author&gt;&lt;author&gt;Hughes, JP&lt;/author&gt;&lt;author&gt;Van Belle, G&lt;/author&gt;&lt;author&gt;Fillenbaum, GDME&lt;/author&gt;&lt;author&gt;Mellits, ED&lt;/author&gt;&lt;author&gt;Clark, C&lt;/author&gt;&lt;/authors&gt;&lt;/contributors&gt;&lt;titles&gt;&lt;title&gt;The consortium to establish a registry for Alzheimer&amp;apos;s disease (CERAD): I. Clinical and neuropsychological assessment of Alzheimer&amp;apos;s disease.&lt;/title&gt;&lt;secondary-title&gt;Neurology&lt;/secondary-title&gt;&lt;/titles&gt;&lt;periodical&gt;&lt;full-title&gt;Neurology&lt;/full-title&gt;&lt;abbr-1&gt;Neurology&lt;/abbr-1&gt;&lt;abbr-2&gt;Neurology&lt;/abbr-2&gt;&lt;/periodical&gt;&lt;dates&gt;&lt;year&gt;1989&lt;/year&gt;&lt;/dates&gt;&lt;publisher&gt;Lippincott Williams &amp;amp; Wilkins&lt;/publisher&gt;&lt;label&gt;Morris_1989&lt;/label&gt;&lt;urls&gt;&lt;/urls&gt;&lt;/record&gt;&lt;/Cite&gt;&lt;/EndNote&gt;</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t xml:space="preserve"> The applied version additionally includes the Trail-Making-Test (TMT) and phonemic fluency (S-words) to assess executive function and verbal fluency independent of semantic memory. We </w:t>
      </w:r>
      <w:ins w:id="196" w:author="Author" w:date="2024-02-21T09:46:00Z">
        <w:r>
          <w:rPr>
            <w:rFonts w:eastAsia="Cambria" w:ascii="Arial" w:hAnsi="Arial"/>
            <w:sz w:val="24"/>
            <w:szCs w:val="24"/>
            <w:lang w:val="en-US" w:eastAsia="en-US" w:bidi="ar-SA"/>
          </w:rPr>
          <w:t>derived</w:t>
        </w:r>
      </w:ins>
      <w:del w:id="197" w:author="Author" w:date="2024-02-21T09:46:00Z">
        <w:r>
          <w:rPr>
            <w:rFonts w:eastAsia="Cambria" w:ascii="Arial" w:hAnsi="Arial"/>
            <w:sz w:val="24"/>
            <w:szCs w:val="24"/>
            <w:lang w:val="en-US" w:eastAsia="en-US" w:bidi="ar-SA"/>
          </w:rPr>
          <w:delText>will derive</w:delText>
        </w:r>
      </w:del>
      <w:r>
        <w:rPr>
          <w:rFonts w:ascii="Arial" w:hAnsi="Arial"/>
        </w:rPr>
        <w:t xml:space="preserve"> a composite score of executive function and a global cognitive score similar to previous studies (Beyer et al. (</w:t>
      </w:r>
      <w:hyperlink w:anchor="ref-beyerHigherBodyMass2017" w:tgtFrame="#ref-beyerHigherBodyMass2017">
        <w:r>
          <w:rPr>
            <w:rStyle w:val="InternetLink"/>
            <w:rFonts w:ascii="Arial" w:hAnsi="Arial"/>
          </w:rPr>
          <w:t>2017</w:t>
        </w:r>
      </w:hyperlink>
      <w:r>
        <w:rPr>
          <w:rFonts w:ascii="Arial" w:hAnsi="Arial"/>
        </w:rPr>
        <w:t>); Kharabian Masouleh et al. (</w:t>
      </w:r>
      <w:hyperlink w:anchor="ref-kharabianmasoulehHigherBodyMass2016" w:tgtFrame="#ref-kharabianmasoulehHigherBodyMass2016">
        <w:r>
          <w:rPr>
            <w:rStyle w:val="InternetLink"/>
            <w:rFonts w:ascii="Arial" w:hAnsi="Arial"/>
          </w:rPr>
          <w:t>2016</w:t>
        </w:r>
      </w:hyperlink>
      <w:r>
        <w:rPr>
          <w:rFonts w:ascii="Arial" w:hAnsi="Arial"/>
        </w:rPr>
        <w:t>); Oosterman et al. (</w:t>
      </w:r>
      <w:hyperlink w:anchor="Xe2487de4cad9c9b7d43723f18c72a0693242cd8" w:tgtFrame="#Xe2487de4cad9c9b7d43723f18c72a0693242cd8">
        <w:r>
          <w:rPr>
            <w:rStyle w:val="InternetLink"/>
            <w:rFonts w:ascii="Arial" w:hAnsi="Arial"/>
          </w:rPr>
          <w:t>2010</w:t>
        </w:r>
      </w:hyperlink>
      <w:r>
        <w:rPr>
          <w:rFonts w:ascii="Arial" w:hAnsi="Arial"/>
        </w:rPr>
        <w:t xml:space="preserve">)). </w:t>
      </w:r>
      <w:r>
        <w:fldChar w:fldCharType="begin"/>
      </w:r>
      <w:r>
        <w:rPr>
          <w:rFonts w:ascii="Arial" w:hAnsi="Arial"/>
        </w:rPr>
        <w:instrText>ADDIN EN.CITE</w:instrText>
      </w:r>
      <w:r>
        <w:rPr>
          <w:rFonts w:ascii="Arial" w:hAnsi="Arial"/>
        </w:rPr>
      </w:r>
      <w:r>
        <w:fldChar w:fldCharType="begin"/>
      </w:r>
      <w:r>
        <w:rPr>
          <w:rFonts w:ascii="Arial" w:hAnsi="Arial"/>
        </w:rPr>
        <w:instrText>ADDIN EN.CITE.DATA</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t xml:space="preserve">The executive function summary score </w:t>
      </w:r>
      <w:ins w:id="198" w:author="Author" w:date="2024-02-21T09:46:00Z">
        <w:r>
          <w:rPr>
            <w:rFonts w:eastAsia="Cambria" w:ascii="Arial" w:hAnsi="Arial"/>
            <w:sz w:val="24"/>
            <w:szCs w:val="24"/>
            <w:lang w:val="en-US" w:eastAsia="en-US" w:bidi="ar-SA"/>
          </w:rPr>
          <w:t>was</w:t>
        </w:r>
      </w:ins>
      <w:del w:id="199" w:author="Author" w:date="2024-02-21T09:46:00Z">
        <w:r>
          <w:rPr>
            <w:rFonts w:eastAsia="Cambria" w:ascii="Arial" w:hAnsi="Arial"/>
            <w:sz w:val="24"/>
            <w:szCs w:val="24"/>
            <w:lang w:val="en-US" w:eastAsia="en-US" w:bidi="ar-SA"/>
          </w:rPr>
          <w:delText>will be</w:delText>
        </w:r>
      </w:del>
      <w:r>
        <w:rPr>
          <w:rFonts w:ascii="Arial" w:hAnsi="Arial"/>
        </w:rPr>
        <w:t xml:space="preserve"> calculated as sum of z-scored time to complete TMT part B over time to complete TMT part A , phonemic and semantic fluency (verbal fluency). </w:t>
      </w:r>
      <w:del w:id="200" w:author="Author" w:date="2024-02-21T09:46:00Z">
        <w:r>
          <w:rPr>
            <w:rFonts w:ascii="Arial" w:hAnsi="Arial"/>
          </w:rPr>
          <w:br/>
        </w:r>
      </w:del>
      <w:r>
        <w:rPr>
          <w:rFonts w:ascii="Arial" w:hAnsi="Arial"/>
        </w:rPr>
        <w:t>Z_exec = [– z (time for TMT part B/time for TMT part A)+ z_phonemic fluency + z_semantic fluency]/3</w:t>
      </w:r>
      <w:ins w:id="201" w:author="Author" w:date="2024-02-21T09:46:00Z">
        <w:r>
          <w:rPr>
            <w:rFonts w:ascii="Arial" w:hAnsi="Arial"/>
          </w:rPr>
          <w:t xml:space="preserve"> </w:t>
        </w:r>
      </w:ins>
      <w:del w:id="202" w:author="Author" w:date="2024-02-21T09:46:00Z">
        <w:r>
          <w:rPr>
            <w:rFonts w:ascii="Arial" w:hAnsi="Arial"/>
          </w:rPr>
          <w:br/>
        </w:r>
      </w:del>
      <w:r>
        <w:rPr>
          <w:rFonts w:ascii="Arial" w:hAnsi="Arial"/>
        </w:rPr>
        <w:t xml:space="preserve">The global score </w:t>
      </w:r>
      <w:ins w:id="203" w:author="Author" w:date="2024-02-21T09:46:00Z">
        <w:r>
          <w:rPr>
            <w:rFonts w:eastAsia="Cambria" w:ascii="Arial" w:hAnsi="Arial"/>
            <w:sz w:val="24"/>
            <w:szCs w:val="24"/>
            <w:lang w:val="en-US" w:eastAsia="en-US" w:bidi="ar-SA"/>
          </w:rPr>
          <w:t>was</w:t>
        </w:r>
      </w:ins>
      <w:del w:id="204" w:author="Author" w:date="2024-02-21T09:46:00Z">
        <w:r>
          <w:rPr>
            <w:rFonts w:eastAsia="Cambria" w:ascii="Arial" w:hAnsi="Arial"/>
            <w:sz w:val="24"/>
            <w:szCs w:val="24"/>
            <w:lang w:val="en-US" w:eastAsia="en-US" w:bidi="ar-SA"/>
          </w:rPr>
          <w:delText>will be</w:delText>
        </w:r>
      </w:del>
      <w:r>
        <w:rPr>
          <w:rFonts w:ascii="Arial" w:hAnsi="Arial"/>
        </w:rPr>
        <w:t xml:space="preserve"> based on the executive function score, processing speed and a composite memory score. </w:t>
      </w:r>
      <w:del w:id="205" w:author="Author" w:date="2024-02-21T09:46:00Z">
        <w:r>
          <w:rPr>
            <w:rFonts w:ascii="Arial" w:hAnsi="Arial"/>
          </w:rPr>
          <w:br/>
        </w:r>
      </w:del>
      <w:r>
        <w:rPr>
          <w:rFonts w:ascii="Arial" w:hAnsi="Arial"/>
        </w:rPr>
        <w:t xml:space="preserve">The processing speed score </w:t>
      </w:r>
      <w:ins w:id="206" w:author="Author" w:date="2024-02-21T09:46:00Z">
        <w:r>
          <w:rPr>
            <w:rFonts w:eastAsia="Cambria" w:ascii="Arial" w:hAnsi="Arial"/>
            <w:sz w:val="24"/>
            <w:szCs w:val="24"/>
            <w:lang w:val="en-US" w:eastAsia="en-US" w:bidi="ar-SA"/>
          </w:rPr>
          <w:t>was</w:t>
        </w:r>
      </w:ins>
      <w:del w:id="207" w:author="Author" w:date="2024-02-21T09:46:00Z">
        <w:r>
          <w:rPr>
            <w:rFonts w:eastAsia="Cambria" w:ascii="Arial" w:hAnsi="Arial"/>
            <w:sz w:val="24"/>
            <w:szCs w:val="24"/>
            <w:lang w:val="en-US" w:eastAsia="en-US" w:bidi="ar-SA"/>
          </w:rPr>
          <w:delText>is</w:delText>
        </w:r>
      </w:del>
      <w:r>
        <w:rPr>
          <w:rFonts w:ascii="Arial" w:hAnsi="Arial"/>
        </w:rPr>
        <w:t xml:space="preserve"> given by the Z-scored negative value of the time taken to complete part A.</w:t>
      </w:r>
      <w:ins w:id="208" w:author="Author" w:date="2024-02-21T09:46:00Z">
        <w:r>
          <w:rPr>
            <w:rFonts w:ascii="Arial" w:hAnsi="Arial"/>
          </w:rPr>
          <w:t xml:space="preserve"> </w:t>
        </w:r>
      </w:ins>
    </w:p>
    <w:p>
      <w:pPr>
        <w:pStyle w:val="Normal"/>
        <w:rPr>
          <w:rFonts w:ascii="Arial" w:hAnsi="Arial"/>
          <w:del w:id="211" w:author="Author" w:date="2024-02-21T09:46:00Z"/>
        </w:rPr>
      </w:pPr>
      <w:r>
        <w:rPr>
          <w:rFonts w:ascii="Arial" w:hAnsi="Arial"/>
        </w:rPr>
        <w:t>Z_processing_speed = -z(TMT time for part A).</w:t>
      </w:r>
      <w:ins w:id="210" w:author="Author" w:date="2024-02-21T09:46:00Z">
        <w:r>
          <w:rPr>
            <w:rFonts w:ascii="Arial" w:hAnsi="Arial"/>
          </w:rPr>
          <w:t xml:space="preserve"> </w:t>
        </w:r>
      </w:ins>
    </w:p>
    <w:p>
      <w:pPr>
        <w:pStyle w:val="Normal"/>
        <w:rPr>
          <w:rFonts w:ascii="Arial" w:hAnsi="Arial"/>
          <w:del w:id="216" w:author="Author" w:date="2024-02-21T09:46:00Z"/>
        </w:rPr>
      </w:pPr>
      <w:r>
        <w:rPr>
          <w:rFonts w:ascii="Arial" w:hAnsi="Arial"/>
        </w:rPr>
        <w:t xml:space="preserve">For the memory score, we </w:t>
      </w:r>
      <w:ins w:id="212" w:author="Author" w:date="2024-02-21T09:46:00Z">
        <w:r>
          <w:rPr>
            <w:rFonts w:eastAsia="Cambria" w:ascii="Arial" w:hAnsi="Arial"/>
            <w:sz w:val="24"/>
            <w:szCs w:val="24"/>
            <w:lang w:val="en-US" w:eastAsia="en-US" w:bidi="ar-SA"/>
          </w:rPr>
          <w:t>used</w:t>
        </w:r>
      </w:ins>
      <w:del w:id="213" w:author="Author" w:date="2024-02-21T09:46:00Z">
        <w:r>
          <w:rPr>
            <w:rFonts w:eastAsia="Cambria" w:ascii="Arial" w:hAnsi="Arial"/>
            <w:sz w:val="24"/>
            <w:szCs w:val="24"/>
            <w:lang w:val="en-US" w:eastAsia="en-US" w:bidi="ar-SA"/>
          </w:rPr>
          <w:delText>will use</w:delText>
        </w:r>
      </w:del>
      <w:r>
        <w:rPr>
          <w:rFonts w:ascii="Arial" w:hAnsi="Arial"/>
        </w:rPr>
        <w:t xml:space="preserve"> learning, recall and recognition from the CERAD word list. Learning </w:t>
      </w:r>
      <w:ins w:id="214" w:author="Author" w:date="2024-02-21T09:46:00Z">
        <w:r>
          <w:rPr>
            <w:rFonts w:eastAsia="Cambria" w:ascii="Arial" w:hAnsi="Arial"/>
            <w:sz w:val="24"/>
            <w:szCs w:val="24"/>
            <w:lang w:val="en-US" w:eastAsia="en-US" w:bidi="ar-SA"/>
          </w:rPr>
          <w:t>was</w:t>
        </w:r>
      </w:ins>
      <w:del w:id="215" w:author="Author" w:date="2024-02-21T09:46:00Z">
        <w:r>
          <w:rPr>
            <w:rFonts w:eastAsia="Cambria" w:ascii="Arial" w:hAnsi="Arial"/>
            <w:sz w:val="24"/>
            <w:szCs w:val="24"/>
            <w:lang w:val="en-US" w:eastAsia="en-US" w:bidi="ar-SA"/>
          </w:rPr>
          <w:delText>will be</w:delText>
        </w:r>
      </w:del>
      <w:r>
        <w:rPr>
          <w:rFonts w:ascii="Arial" w:hAnsi="Arial"/>
        </w:rPr>
        <w:t xml:space="preserve"> defined as the sum of three consecutive learning trials of the CERAD word list (10 words), recall as the sum of correctly recalled words after a delay, in which participants performed a nonverbal task, and recognition as the number of correctly recognized words out of a list of 20 presented afterwards. </w:t>
      </w:r>
    </w:p>
    <w:p>
      <w:pPr>
        <w:pStyle w:val="Normal"/>
        <w:rPr>
          <w:rFonts w:ascii="Arial" w:hAnsi="Arial"/>
          <w:del w:id="220" w:author="Author" w:date="2024-02-21T09:46:00Z"/>
        </w:rPr>
      </w:pPr>
      <w:r>
        <w:rPr>
          <w:rFonts w:ascii="Arial" w:hAnsi="Arial"/>
        </w:rPr>
        <w:t>Z_memory = (z_sum_learning + z_recall + z_recognition)/3</w:t>
      </w:r>
      <w:ins w:id="217" w:author="Author" w:date="2024-02-21T09:46:00Z">
        <w:r>
          <w:rPr>
            <w:rFonts w:ascii="Arial" w:hAnsi="Arial"/>
          </w:rPr>
          <w:t xml:space="preserve"> </w:t>
        </w:r>
      </w:ins>
      <w:del w:id="218" w:author="Author" w:date="2024-02-21T09:46:00Z">
        <w:r>
          <w:rPr>
            <w:rFonts w:ascii="Arial" w:hAnsi="Arial"/>
          </w:rPr>
          <w:br/>
        </w:r>
      </w:del>
      <w:r>
        <w:rPr>
          <w:rFonts w:ascii="Arial" w:hAnsi="Arial"/>
        </w:rPr>
        <w:t>The global cognitive performance score was derived by summing up the z-scores from all four domains:</w:t>
      </w:r>
      <w:ins w:id="219" w:author="Author" w:date="2024-02-21T09:46:00Z">
        <w:r>
          <w:rPr>
            <w:rFonts w:ascii="Arial" w:hAnsi="Arial"/>
          </w:rPr>
          <w:t xml:space="preserve"> </w:t>
        </w:r>
      </w:ins>
    </w:p>
    <w:p>
      <w:pPr>
        <w:pStyle w:val="Normal"/>
        <w:rPr>
          <w:rFonts w:ascii="Arial" w:hAnsi="Arial"/>
          <w:del w:id="221" w:author="Author" w:date="2024-02-21T09:46:00Z"/>
        </w:rPr>
      </w:pPr>
      <w:r>
        <w:rPr>
          <w:rFonts w:ascii="Arial" w:hAnsi="Arial"/>
        </w:rPr>
        <w:t xml:space="preserve">Z_global_cognition = Z_exec + Z_proc + Z_memory/3 </w:t>
      </w:r>
    </w:p>
    <w:p>
      <w:pPr>
        <w:pStyle w:val="Normal"/>
        <w:rPr>
          <w:rFonts w:ascii="Arial" w:hAnsi="Arial"/>
          <w:del w:id="227" w:author="Author" w:date="2024-02-21T09:46:00Z"/>
        </w:rPr>
      </w:pPr>
      <w:r>
        <w:rPr>
          <w:rFonts w:ascii="Arial" w:hAnsi="Arial"/>
        </w:rPr>
        <w:t xml:space="preserve">All individual sub-scores </w:t>
      </w:r>
      <w:ins w:id="222" w:author="Author" w:date="2024-02-21T09:46:00Z">
        <w:r>
          <w:rPr>
            <w:rFonts w:eastAsia="Cambria" w:ascii="Arial" w:hAnsi="Arial"/>
            <w:sz w:val="24"/>
            <w:szCs w:val="24"/>
            <w:lang w:val="en-US" w:eastAsia="en-US" w:bidi="ar-SA"/>
          </w:rPr>
          <w:t>were</w:t>
        </w:r>
      </w:ins>
      <w:del w:id="223" w:author="Author" w:date="2024-02-21T09:46:00Z">
        <w:r>
          <w:rPr>
            <w:rFonts w:eastAsia="Cambria" w:ascii="Arial" w:hAnsi="Arial"/>
            <w:sz w:val="24"/>
            <w:szCs w:val="24"/>
            <w:lang w:val="en-US" w:eastAsia="en-US" w:bidi="ar-SA"/>
          </w:rPr>
          <w:delText>will be</w:delText>
        </w:r>
      </w:del>
      <w:r>
        <w:rPr>
          <w:rFonts w:ascii="Arial" w:hAnsi="Arial"/>
        </w:rPr>
        <w:t xml:space="preserve"> Z-scored across timepoints prior to creating composite scores. The composite scores for executive function and global cognition </w:t>
      </w:r>
      <w:ins w:id="224" w:author="Author" w:date="2024-02-21T09:46:00Z">
        <w:r>
          <w:rPr>
            <w:rFonts w:eastAsia="Cambria" w:ascii="Arial" w:hAnsi="Arial"/>
            <w:sz w:val="24"/>
            <w:szCs w:val="24"/>
            <w:lang w:val="en-US" w:eastAsia="en-US" w:bidi="ar-SA"/>
          </w:rPr>
          <w:t>were</w:t>
        </w:r>
      </w:ins>
      <w:del w:id="225" w:author="Author" w:date="2024-02-21T09:46:00Z">
        <w:r>
          <w:rPr>
            <w:rFonts w:eastAsia="Cambria" w:ascii="Arial" w:hAnsi="Arial"/>
            <w:sz w:val="24"/>
            <w:szCs w:val="24"/>
            <w:lang w:val="en-US" w:eastAsia="en-US" w:bidi="ar-SA"/>
          </w:rPr>
          <w:delText>will</w:delText>
        </w:r>
      </w:del>
      <w:r>
        <w:rPr>
          <w:rFonts w:ascii="Arial" w:hAnsi="Arial"/>
        </w:rPr>
        <w:t xml:space="preserve"> again </w:t>
      </w:r>
      <w:del w:id="226" w:author="Author" w:date="2024-02-21T09:46:00Z">
        <w:r>
          <w:rPr>
            <w:rFonts w:ascii="Arial" w:hAnsi="Arial"/>
          </w:rPr>
          <w:delText xml:space="preserve">be </w:delText>
        </w:r>
      </w:del>
      <w:r>
        <w:rPr>
          <w:rFonts w:ascii="Arial" w:hAnsi="Arial"/>
        </w:rPr>
        <w:t>Z-scored.</w:t>
      </w:r>
    </w:p>
    <w:p>
      <w:pPr>
        <w:pStyle w:val="Normal"/>
        <w:rPr>
          <w:rFonts w:ascii="Arial" w:hAnsi="Arial"/>
        </w:rPr>
      </w:pPr>
      <w:r>
        <w:rPr>
          <w:rFonts w:ascii="Arial" w:hAnsi="Arial"/>
        </w:rPr>
      </w:r>
    </w:p>
    <w:p>
      <w:pPr>
        <w:pStyle w:val="Heading2"/>
        <w:rPr>
          <w:rFonts w:ascii="Arial" w:hAnsi="Arial"/>
        </w:rPr>
      </w:pPr>
      <w:r>
        <w:rPr>
          <w:rFonts w:ascii="Arial" w:hAnsi="Arial"/>
        </w:rPr>
        <w:t>Imaging acquisition and preprocessing</w:t>
      </w:r>
    </w:p>
    <w:p>
      <w:pPr>
        <w:pStyle w:val="FirstParagraph"/>
        <w:rPr>
          <w:rFonts w:ascii="Arial" w:hAnsi="Arial"/>
        </w:rPr>
      </w:pPr>
      <w:r>
        <w:rPr>
          <w:rFonts w:ascii="Arial" w:hAnsi="Arial"/>
        </w:rPr>
        <w:t>At baseline and follow-up, anatomical and lesion-sensitive imaging was acquired on a 3T MAGNETOM Verio scanner (Siemens, Erlangen, Germany) with a 32-channel head coil. Anatomical imaging was done with a T1-weighted magnetization prepared rapid acquisition gradient echo (MPRAGE) sequence with the following parameters (flip angle = 9 degrees,relaxation time [TR] = 2,300 ms, inversion time [TI] = 900 ms, echo time [TE] = 2.98 ms, 1-mm isotropic resolution, acquisition time [AT] = 5.10 minutes), and the lesion-sensitive imaging was performed with a fluid-attenuated inversion-recovery (FLAIR) sequence (TR = 5,000 ms, TI = 1,800 ms, TE = 395 ms,1 × 0.49 × 0.49 mm resolution, AT = 7.02 minutes).</w:t>
      </w:r>
      <w:del w:id="228" w:author="Author" w:date="2024-02-21T09:46:00Z">
        <w:r>
          <w:rPr>
            <w:rFonts w:ascii="Arial" w:hAnsi="Arial"/>
          </w:rPr>
          <w:br/>
        </w:r>
      </w:del>
    </w:p>
    <w:p>
      <w:pPr>
        <w:pStyle w:val="Heading2"/>
        <w:rPr>
          <w:rFonts w:ascii="Arial" w:hAnsi="Arial"/>
        </w:rPr>
      </w:pPr>
      <w:r>
        <w:rPr>
          <w:rFonts w:ascii="Arial" w:hAnsi="Arial"/>
        </w:rPr>
        <w:t>Lesion Segmentation</w:t>
      </w:r>
    </w:p>
    <w:p>
      <w:pPr>
        <w:pStyle w:val="Normal"/>
        <w:rPr>
          <w:del w:id="231" w:author="Author" w:date="2024-02-21T09:46:00Z"/>
        </w:rPr>
      </w:pPr>
      <w:r>
        <w:rPr>
          <w:rFonts w:ascii="Arial" w:hAnsi="Arial"/>
        </w:rPr>
        <w:t xml:space="preserve">The longitudinal pipeline of the Lesion Segmentation Toolbox (version 3.0.0, run on MATLAB version 9.10) was used to estimate </w:t>
      </w:r>
      <w:ins w:id="229" w:author="Author" w:date="2024-02-21T09:46:00Z">
        <w:r>
          <w:rPr>
            <w:rFonts w:ascii="Arial" w:hAnsi="Arial"/>
          </w:rPr>
          <w:t xml:space="preserve">WMH </w:t>
        </w:r>
      </w:ins>
      <w:del w:id="230" w:author="Author" w:date="2024-02-21T09:46:00Z">
        <w:r>
          <w:rPr>
            <w:rFonts w:ascii="Arial" w:hAnsi="Arial"/>
            <w:lang w:val="en-US"/>
          </w:rPr>
          <w:delText xml:space="preserve">WML </w:delText>
        </w:r>
      </w:del>
      <w:r>
        <w:fldChar w:fldCharType="begin"/>
      </w:r>
      <w:r>
        <w:rPr>
          <w:rFonts w:ascii="Arial" w:hAnsi="Arial"/>
          <w:lang w:val="en-US"/>
        </w:rPr>
        <w:instrText>ADDIN EN.CITE &lt;EndNote&gt;&lt;Cite&gt;&lt;Author&gt;Schmidt&lt;/Author&gt;&lt;Year&gt;2017&lt;/Year&gt;&lt;RecNum&gt;1703&lt;/RecNum&gt;&lt;DisplayText&gt;(Schmidt &amp;amp; Wink, 2017)&lt;/DisplayText&gt;&lt;record&gt;&lt;rec-number&gt;1703&lt;/rec-number&gt;&lt;foreign-keys&gt;&lt;key app="EN" db-id="520wzdfxhfzws7edpwxp29tq92ztf2srvd2a" timestamp="1638782903"&gt;1703&lt;/key&gt;&lt;/foreign-keys&gt;&lt;ref-type name="Journal Article"&gt;17&lt;/ref-type&gt;&lt;contributors&gt;&lt;authors&gt;&lt;author&gt;Schmidt, Paul&lt;/author&gt;&lt;author&gt;Wink, Lucie&lt;/author&gt;&lt;/authors&gt;&lt;/contributors&gt;&lt;titles&gt;&lt;title&gt;LST: A lesion segmentation tool for SPM&lt;/title&gt;&lt;secondary-title&gt;Manual/Documentation for version&lt;/secondary-title&gt;&lt;/titles&gt;&lt;periodical&gt;&lt;full-title&gt;Manual/Documentation for version&lt;/full-title&gt;&lt;/periodical&gt;&lt;pages&gt;15&lt;/pages&gt;&lt;volume&gt;2&lt;/volume&gt;&lt;dates&gt;&lt;year&gt;2017&lt;/year&gt;&lt;/dates&gt;&lt;urls&gt;&lt;/urls&gt;&lt;/record&gt;&lt;/Cite&gt;&lt;/EndNote&gt;</w:instrText>
      </w:r>
      <w:r>
        <w:rPr>
          <w:rFonts w:ascii="Arial" w:hAnsi="Arial"/>
          <w:lang w:val="en-US"/>
        </w:rPr>
      </w:r>
      <w:r>
        <w:rPr>
          <w:rFonts w:ascii="Arial" w:hAnsi="Arial"/>
          <w:lang w:val="en-US"/>
        </w:rPr>
        <w:fldChar w:fldCharType="separate"/>
      </w:r>
      <w:r>
        <w:rPr>
          <w:rFonts w:ascii="Arial" w:hAnsi="Arial"/>
          <w:lang w:val="en-US"/>
        </w:rPr>
      </w:r>
      <w:r>
        <w:rPr>
          <w:rFonts w:ascii="Arial" w:hAnsi="Arial"/>
          <w:lang w:val="en-US"/>
        </w:rPr>
      </w:r>
      <w:r>
        <w:rPr>
          <w:rFonts w:ascii="Arial" w:hAnsi="Arial"/>
          <w:lang w:val="en-US"/>
        </w:rPr>
        <w:fldChar w:fldCharType="end"/>
      </w:r>
      <w:r>
        <w:rPr>
          <w:rFonts w:ascii="Arial" w:hAnsi="Arial"/>
        </w:rPr>
        <w:t xml:space="preserve"> progression (P. Schmidt and Wink (</w:t>
      </w:r>
      <w:hyperlink w:anchor="ref-schmidtLSTLesionSegmentation2017" w:tgtFrame="#ref-schmidtLSTLesionSegmentation2017">
        <w:r>
          <w:rPr>
            <w:rStyle w:val="InternetLink"/>
            <w:rFonts w:ascii="Arial" w:hAnsi="Arial"/>
          </w:rPr>
          <w:t>2017</w:t>
        </w:r>
      </w:hyperlink>
      <w:r>
        <w:rPr>
          <w:rFonts w:ascii="Arial" w:hAnsi="Arial"/>
        </w:rPr>
        <w:t>)).This pipeline estimates the location of stable lesions as well as regression and progression of lesions over time (Schmidt et al. 2019).</w:t>
      </w:r>
      <w:r>
        <w:fldChar w:fldCharType="begin"/>
      </w:r>
      <w:r>
        <w:rPr>
          <w:rFonts w:ascii="Arial" w:hAnsi="Arial"/>
        </w:rPr>
        <w:instrText>ADDIN EN.CITE &lt;EndNote&gt;&lt;Cite&gt;&lt;Author&gt;Schmidt&lt;/Author&gt;&lt;Year&gt;2019&lt;/Year&gt;&lt;RecNum&gt;1702&lt;/RecNum&gt;&lt;DisplayText&gt;(Schmidt et al., 2019)&lt;/DisplayText&gt;&lt;record&gt;&lt;rec-number&gt;1702&lt;/rec-number&gt;&lt;foreign-keys&gt;&lt;key app="EN" db-id="520wzdfxhfzws7edpwxp29tq92ztf2srvd2a" timestamp="1638782825"&gt;1702&lt;/key&gt;&lt;/foreign-keys&gt;&lt;ref-type name="Journal Article"&gt;17&lt;/ref-type&gt;&lt;contributors&gt;&lt;authors&gt;&lt;author&gt;Schmidt, Paul&lt;/author&gt;&lt;author&gt;Pongratz, Viola&lt;/author&gt;&lt;author&gt;Küster, Pascal&lt;/author&gt;&lt;author&gt;Meier, Dominik&lt;/author&gt;&lt;author&gt;Wuerfel, Jens&lt;/author&gt;&lt;author&gt;Lukas, Carsten&lt;/author&gt;&lt;author&gt;Bellenberg, Barbara&lt;/author&gt;&lt;author&gt;Zipp, Frauke&lt;/author&gt;&lt;author&gt;Groppa, Sergiu&lt;/author&gt;&lt;author&gt;Sämann, Philipp G.&lt;/author&gt;&lt;author&gt;Weber, Frank&lt;/author&gt;&lt;author&gt;Gaser, Christian&lt;/author&gt;&lt;author&gt;Franke, Thomas&lt;/author&gt;&lt;author&gt;Bussas, Matthias&lt;/author&gt;&lt;author&gt;Kirschke, Jan&lt;/author&gt;&lt;author&gt;Zimmer, Claus&lt;/author&gt;&lt;author&gt;Hemmer, Bernhard&lt;/author&gt;&lt;author&gt;Mühlau, Mark&lt;/author&gt;&lt;/authors&gt;&lt;/contributors&gt;&lt;titles&gt;&lt;title&gt;Automated segmentation of changes in FLAIR-hyperintense white matter lesions in multiple sclerosis on serial magnetic resonance imaging&lt;/title&gt;&lt;secondary-title&gt;NeuroImage: Clinical&lt;/secondary-title&gt;&lt;/titles&gt;&lt;periodical&gt;&lt;full-title&gt;NeuroImage: Clinical&lt;/full-title&gt;&lt;/periodical&gt;&lt;pages&gt;101849&lt;/pages&gt;&lt;volume&gt;23&lt;/volume&gt;&lt;keywords&gt;&lt;keyword&gt;Magnetic resonance imaging&lt;/keyword&gt;&lt;keyword&gt;Multiple sclerosis&lt;/keyword&gt;&lt;keyword&gt;White matter lesions&lt;/keyword&gt;&lt;keyword&gt;Lesion segmentation&lt;/keyword&gt;&lt;/keywords&gt;&lt;dates&gt;&lt;year&gt;2019&lt;/year&gt;&lt;pub-dates&gt;&lt;date&gt;2019/01/01/&lt;/date&gt;&lt;/pub-dates&gt;&lt;/dates&gt;&lt;isbn&gt;2213-1582&lt;/isbn&gt;&lt;urls&gt;&lt;related-urls&gt;&lt;url&gt;https://www.sciencedirect.com/science/article/pii/S2213158219301998&lt;/url&gt;&lt;/related-urls&gt;&lt;/urls&gt;&lt;electronic-resource-num&gt;https://doi.org/10.1016/j.nicl.2019.101849&lt;/electronic-resource-num&gt;&lt;/record&gt;&lt;/Cite&gt;&lt;/EndNote&gt;</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t xml:space="preserve"> First, we performed cross-sectional lesion segmentation using the Lesion Prediction algorithm with its default parameters. Then, we applied the longitudinal pipeline to the cross-sectional runs and obtained voxel-wise maps of lesion change (LCL maps). In these three-valued whole-brain maps, 1 indicates a regression of lesion volume, 2 indicates a stable lesion and 3 indicates a newly appeared lesion in this voxel. </w:t>
      </w:r>
    </w:p>
    <w:p>
      <w:pPr>
        <w:pStyle w:val="Normal"/>
        <w:rPr>
          <w:rFonts w:ascii="Arial" w:hAnsi="Arial"/>
          <w:del w:id="232" w:author="Author" w:date="2024-02-21T09:46:00Z"/>
        </w:rPr>
      </w:pPr>
      <w:r>
        <w:rPr>
          <w:rFonts w:ascii="Arial" w:hAnsi="Arial"/>
        </w:rPr>
        <w:t xml:space="preserve">For baseline lesion volume, we summed up the volume of all LCL voxels with a value of 2 and for follow-up lesion volume, we added the volumes of all LCL voxels with a value of 1 (regressed lesion voxels) or 3 (novel lesion voxels). </w:t>
      </w:r>
    </w:p>
    <w:p>
      <w:pPr>
        <w:pStyle w:val="Normal"/>
        <w:rPr>
          <w:rFonts w:ascii="Arial" w:hAnsi="Arial"/>
        </w:rPr>
      </w:pPr>
      <w:r>
        <w:rPr>
          <w:rFonts w:ascii="Arial" w:hAnsi="Arial"/>
        </w:rPr>
        <w:t xml:space="preserve">For our analysis, we </w:t>
      </w:r>
      <w:ins w:id="233" w:author="Author" w:date="2024-02-21T09:46:00Z">
        <w:r>
          <w:rPr>
            <w:rFonts w:ascii="Arial" w:hAnsi="Arial"/>
          </w:rPr>
          <w:t>calculated</w:t>
        </w:r>
      </w:ins>
      <w:del w:id="234" w:author="Author" w:date="2024-02-21T09:46:00Z">
        <w:r>
          <w:rPr>
            <w:rFonts w:ascii="Arial" w:hAnsi="Arial"/>
          </w:rPr>
          <w:delText>will calculate</w:delText>
        </w:r>
      </w:del>
      <w:r>
        <w:rPr>
          <w:rFonts w:ascii="Arial" w:hAnsi="Arial"/>
        </w:rPr>
        <w:t xml:space="preserve"> asinh-transformation of baseline </w:t>
      </w:r>
      <w:ins w:id="235" w:author="Author" w:date="2024-02-21T09:46:00Z">
        <w:r>
          <w:rPr>
            <w:rFonts w:ascii="Arial" w:hAnsi="Arial"/>
          </w:rPr>
          <w:t>WMH</w:t>
        </w:r>
      </w:ins>
      <w:del w:id="236" w:author="Author" w:date="2024-02-21T09:46:00Z">
        <w:r>
          <w:rPr>
            <w:rFonts w:ascii="Arial" w:hAnsi="Arial"/>
          </w:rPr>
          <w:delText>WML</w:delText>
        </w:r>
      </w:del>
      <w:r>
        <w:rPr>
          <w:rFonts w:ascii="Arial" w:hAnsi="Arial"/>
        </w:rPr>
        <w:t xml:space="preserve"> volume (asinh(WMLBL))and change as difference of asinh-transformed </w:t>
      </w:r>
      <w:ins w:id="237" w:author="Author" w:date="2024-02-21T09:46:00Z">
        <w:r>
          <w:rPr>
            <w:rFonts w:ascii="Arial" w:hAnsi="Arial"/>
          </w:rPr>
          <w:t>WMH</w:t>
        </w:r>
      </w:ins>
      <w:del w:id="238" w:author="Author" w:date="2024-02-21T09:46:00Z">
        <w:r>
          <w:rPr>
            <w:rFonts w:ascii="Arial" w:hAnsi="Arial"/>
          </w:rPr>
          <w:delText>WML</w:delText>
        </w:r>
      </w:del>
      <w:r>
        <w:rPr>
          <w:rFonts w:ascii="Arial" w:hAnsi="Arial"/>
        </w:rPr>
        <w:t xml:space="preserve"> volume at follow-up and baseline (WMLchange=asinh(WMLFU)-asinh(WMLBL)) to achieve a normal distribution of regression residuals. </w:t>
      </w:r>
      <w:del w:id="239" w:author="Author" w:date="2024-02-21T09:46:00Z">
        <w:r>
          <w:rPr>
            <w:rFonts w:ascii="Arial" w:hAnsi="Arial"/>
          </w:rPr>
          <w:br/>
        </w:r>
      </w:del>
      <w:r>
        <w:rPr>
          <w:rFonts w:ascii="Arial" w:hAnsi="Arial"/>
        </w:rPr>
        <w:t>During visual quality control, we checked whether the lesions marked in the LCL were confounded due to poor scan quality, lesion regression or brain pathologies at baseline or follow-up. We gave the following LCL quality ratings: issues with MRI data quality, e.g.</w:t>
      </w:r>
      <w:ins w:id="240" w:author="Author" w:date="2024-02-21T09:46:00Z">
        <w:r>
          <w:rPr>
            <w:rFonts w:ascii="Arial" w:hAnsi="Arial"/>
          </w:rPr>
          <w:t> </w:t>
        </w:r>
      </w:ins>
      <w:del w:id="241" w:author="Author" w:date="2024-02-21T09:46:00Z">
        <w:r>
          <w:rPr>
            <w:rFonts w:ascii="Arial" w:hAnsi="Arial"/>
          </w:rPr>
          <w:delText xml:space="preserve"> </w:delText>
        </w:r>
      </w:del>
      <w:r>
        <w:rPr>
          <w:rFonts w:ascii="Arial" w:hAnsi="Arial"/>
        </w:rPr>
        <w:t>due to motion (LCL quality =1), ventricular expansion which led to regression of lesion voxels in some cases (LCL quality =2) and brain pathologies such as stroke or congenital lesions (LCL quality =3).</w:t>
      </w:r>
      <w:del w:id="242" w:author="Author" w:date="2024-02-21T09:46:00Z">
        <w:r>
          <w:rPr>
            <w:rFonts w:ascii="Arial" w:hAnsi="Arial"/>
          </w:rPr>
          <w:delText xml:space="preserve">  </w:delText>
        </w:r>
      </w:del>
    </w:p>
    <w:p>
      <w:pPr>
        <w:pStyle w:val="Heading2"/>
        <w:rPr>
          <w:rFonts w:ascii="Arial" w:hAnsi="Arial"/>
        </w:rPr>
      </w:pPr>
      <w:r>
        <w:rPr>
          <w:rFonts w:ascii="Arial" w:hAnsi="Arial"/>
        </w:rPr>
        <w:t>Anatomical Preprocessing</w:t>
      </w:r>
    </w:p>
    <w:p>
      <w:pPr>
        <w:pStyle w:val="FirstParagraph"/>
        <w:rPr>
          <w:rFonts w:ascii="Arial" w:hAnsi="Arial"/>
        </w:rPr>
      </w:pPr>
      <w:r>
        <w:rPr>
          <w:rFonts w:ascii="Arial" w:hAnsi="Arial"/>
        </w:rPr>
        <w:t>T1-weighted imaging was processed with the longitudinal stream of FreeSurfer version 5.3.0 to derive estimated total intracranial volume (TIV) (Reuter 2012).. We z-scored the value to achieve more stable model fitting.</w:t>
      </w:r>
    </w:p>
    <w:p>
      <w:pPr>
        <w:pStyle w:val="Normal"/>
        <w:rPr>
          <w:rFonts w:ascii="Arial" w:hAnsi="Arial"/>
          <w:ins w:id="243" w:author="Author" w:date="2024-02-21T09:46:00Z"/>
        </w:rPr>
      </w:pPr>
      <w:r>
        <w:fldChar w:fldCharType="begin"/>
      </w:r>
      <w:r>
        <w:rPr>
          <w:rFonts w:ascii="Arial" w:hAnsi="Arial"/>
        </w:rPr>
        <w:instrText>ADDIN EN.CITE &lt;EndNote&gt;&lt;Cite&gt;&lt;Author&gt;Reuter&lt;/Author&gt;&lt;Year&gt;2012&lt;/Year&gt;&lt;RecNum&gt;1343&lt;/RecNum&gt;&lt;DisplayText&gt;(Reuter et al., 2012)&lt;/DisplayText&gt;&lt;record&gt;&lt;rec-number&gt;1343&lt;/rec-number&gt;&lt;foreign-keys&gt;&lt;key app="EN" db-id="520wzdfxhfzws7edpwxp29tq92ztf2srvd2a" timestamp="1590652223"&gt;1343&lt;/key&gt;&lt;/foreign-keys&gt;&lt;ref-type name="Journal Article"&gt;17&lt;/ref-type&gt;&lt;contributors&gt;&lt;authors&gt;&lt;author&gt;Reuter, Martin&lt;/author&gt;&lt;author&gt;Schmansky, Nicholas J.&lt;/author&gt;&lt;author&gt;Rosas, H. Diana&lt;/author&gt;&lt;author&gt;Fischl, Bruce&lt;/author&gt;&lt;/authors&gt;&lt;/contributors&gt;&lt;titles&gt;&lt;title&gt;Within-subject template estimation for unbiased longitudinal image analysis&lt;/title&gt;&lt;secondary-title&gt;NeuroImage&lt;/secondary-title&gt;&lt;/titles&gt;&lt;periodical&gt;&lt;full-title&gt;Neuroimage&lt;/full-title&gt;&lt;abbr-1&gt;Neuroimage&lt;/abbr-1&gt;&lt;abbr-2&gt;Neuroimage&lt;/abbr-2&gt;&lt;/periodical&gt;&lt;pages&gt;1402-1418&lt;/pages&gt;&lt;volume&gt;61&lt;/volume&gt;&lt;number&gt;4&lt;/number&gt;&lt;keywords&gt;&lt;keyword&gt;Unbiased longitudinal image processing&lt;/keyword&gt;&lt;keyword&gt;MRI biomarkers&lt;/keyword&gt;&lt;keyword&gt;Reliability and power&lt;/keyword&gt;&lt;keyword&gt;Within-subject template&lt;/keyword&gt;&lt;keyword&gt;FreeSurfer&lt;/keyword&gt;&lt;/keywords&gt;&lt;dates&gt;&lt;year&gt;2012&lt;/year&gt;&lt;pub-dates&gt;&lt;date&gt;2012/07/16/&lt;/date&gt;&lt;/pub-dates&gt;&lt;/dates&gt;&lt;isbn&gt;1053-8119&lt;/isbn&gt;&lt;urls&gt;&lt;related-urls&gt;&lt;url&gt;http://www.sciencedirect.com/science/article/pii/S1053811912002765&lt;/url&gt;&lt;/related-urls&gt;&lt;/urls&gt;&lt;electronic-resource-num&gt;https://doi.org/10.1016/j.neuroimage.2012.02.084&lt;/electronic-resource-num&gt;&lt;/record&gt;&lt;/Cite&gt;&lt;/EndNote&gt;</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t>Medical, demographic and questionnaire data</w:t>
      </w:r>
    </w:p>
    <w:p>
      <w:pPr>
        <w:pStyle w:val="FirstParagraph"/>
        <w:rPr>
          <w:rFonts w:ascii="Roboto" w:hAnsi="Roboto" w:eastAsia="Arial"/>
          <w:sz w:val="22"/>
          <w:szCs w:val="22"/>
        </w:rPr>
      </w:pPr>
      <w:del w:id="244" w:author="Author" w:date="2024-02-21T09:46:00Z">
        <w:r>
          <w:rPr>
            <w:rFonts w:ascii="Arial" w:hAnsi="Arial"/>
          </w:rPr>
          <w:br/>
        </w:r>
      </w:del>
      <w:r>
        <w:rPr>
          <w:rFonts w:ascii="Arial" w:hAnsi="Arial"/>
        </w:rPr>
        <w:t xml:space="preserve">Participants were asked to report previous cardiovascular and other diseases as well as the intake of medication. Self-reported medication was classified according to the Anatomical Therapeutic Chemical (ATC) Classification System. </w:t>
      </w:r>
      <w:del w:id="245" w:author="Author" w:date="2024-02-21T09:46:00Z">
        <w:r>
          <w:rPr>
            <w:rFonts w:eastAsia="Arial" w:ascii="Arial" w:hAnsi="Arial"/>
            <w:sz w:val="22"/>
            <w:szCs w:val="22"/>
          </w:rPr>
          <w:br/>
        </w:r>
      </w:del>
      <w:r>
        <w:rPr>
          <w:rFonts w:ascii="Arial" w:hAnsi="Arial"/>
        </w:rPr>
        <w:t xml:space="preserve">The intake of anti-hypertensive medication </w:t>
      </w:r>
      <w:ins w:id="246" w:author="Author" w:date="2024-02-21T09:46:00Z">
        <w:r>
          <w:rPr>
            <w:rFonts w:ascii="Arial" w:hAnsi="Arial"/>
          </w:rPr>
          <w:t>was</w:t>
        </w:r>
      </w:ins>
      <w:del w:id="247" w:author="Author" w:date="2024-02-21T09:46:00Z">
        <w:r>
          <w:rPr>
            <w:rFonts w:eastAsia="Arial" w:ascii="Arial" w:hAnsi="Arial"/>
            <w:sz w:val="22"/>
            <w:szCs w:val="22"/>
          </w:rPr>
          <w:delText>will be</w:delText>
        </w:r>
      </w:del>
      <w:r>
        <w:rPr>
          <w:rFonts w:ascii="Arial" w:hAnsi="Arial"/>
        </w:rPr>
        <w:t xml:space="preserve"> defined based on self-reported intake of hypertensive medication in the cardiological questionnaire or the intake of anti-hypertensive medication based on the list of medication (see Supplementary Table </w:t>
      </w:r>
      <w:ins w:id="248" w:author="Author" w:date="2024-02-21T09:46:00Z">
        <w:r>
          <w:rPr>
            <w:rFonts w:ascii="Arial" w:hAnsi="Arial"/>
          </w:rPr>
          <w:t>9</w:t>
        </w:r>
      </w:ins>
      <w:del w:id="249" w:author="Author" w:date="2024-02-21T09:46:00Z">
        <w:r>
          <w:rPr>
            <w:rFonts w:eastAsia="Arial" w:ascii="Arial" w:hAnsi="Arial"/>
            <w:sz w:val="22"/>
            <w:szCs w:val="22"/>
          </w:rPr>
          <w:delText>1</w:delText>
        </w:r>
      </w:del>
      <w:r>
        <w:rPr>
          <w:rFonts w:ascii="Arial" w:hAnsi="Arial"/>
        </w:rPr>
        <w:t xml:space="preserve">). Here, we </w:t>
      </w:r>
      <w:ins w:id="250" w:author="Author" w:date="2024-02-21T09:46:00Z">
        <w:r>
          <w:rPr>
            <w:rFonts w:ascii="Arial" w:hAnsi="Arial"/>
          </w:rPr>
          <w:t>used</w:t>
        </w:r>
      </w:ins>
      <w:del w:id="251" w:author="Author" w:date="2024-02-21T09:46:00Z">
        <w:r>
          <w:rPr>
            <w:rFonts w:eastAsia="Arial" w:ascii="Arial" w:hAnsi="Arial"/>
            <w:sz w:val="22"/>
            <w:szCs w:val="22"/>
          </w:rPr>
          <w:delText>will use</w:delText>
        </w:r>
      </w:del>
      <w:r>
        <w:rPr>
          <w:rFonts w:ascii="Arial" w:hAnsi="Arial"/>
        </w:rPr>
        <w:t xml:space="preserve"> ATC codes starting with </w:t>
      </w:r>
      <w:ins w:id="252" w:author="Author" w:date="2024-02-21T09:46:00Z">
        <w:r>
          <w:rPr>
            <w:rFonts w:ascii="Arial" w:hAnsi="Arial"/>
          </w:rPr>
          <w:t>“</w:t>
        </w:r>
      </w:ins>
      <w:del w:id="253" w:author="Author" w:date="2024-02-21T09:46:00Z">
        <w:r>
          <w:rPr>
            <w:rFonts w:eastAsia="Arial" w:ascii="Arial" w:hAnsi="Arial"/>
            <w:sz w:val="22"/>
            <w:szCs w:val="22"/>
          </w:rPr>
          <w:delText>"</w:delText>
        </w:r>
      </w:del>
      <w:r>
        <w:rPr>
          <w:rFonts w:ascii="Arial" w:hAnsi="Arial"/>
        </w:rPr>
        <w:t>C02</w:t>
      </w:r>
      <w:ins w:id="254" w:author="Author" w:date="2024-02-21T09:46:00Z">
        <w:r>
          <w:rPr>
            <w:rFonts w:ascii="Arial" w:hAnsi="Arial"/>
          </w:rPr>
          <w:t>,”</w:t>
        </w:r>
      </w:ins>
      <w:del w:id="255" w:author="Author" w:date="2024-02-21T09:46:00Z">
        <w:r>
          <w:rPr>
            <w:rFonts w:eastAsia="Arial" w:ascii="Arial" w:hAnsi="Arial"/>
            <w:sz w:val="22"/>
            <w:szCs w:val="22"/>
          </w:rPr>
          <w:delText>, "</w:delText>
        </w:r>
      </w:del>
      <w:r>
        <w:rPr>
          <w:rFonts w:ascii="Arial" w:hAnsi="Arial"/>
        </w:rPr>
        <w:t>C03</w:t>
      </w:r>
      <w:ins w:id="256" w:author="Author" w:date="2024-02-21T09:46:00Z">
        <w:r>
          <w:rPr>
            <w:rFonts w:ascii="Arial" w:hAnsi="Arial"/>
          </w:rPr>
          <w:t>”, “</w:t>
        </w:r>
      </w:ins>
      <w:del w:id="257" w:author="Author" w:date="2024-02-21T09:46:00Z">
        <w:r>
          <w:rPr>
            <w:rFonts w:eastAsia="Arial" w:ascii="Arial" w:hAnsi="Arial"/>
            <w:sz w:val="22"/>
            <w:szCs w:val="22"/>
          </w:rPr>
          <w:delText>", "</w:delText>
        </w:r>
      </w:del>
      <w:r>
        <w:rPr>
          <w:rFonts w:ascii="Arial" w:hAnsi="Arial"/>
        </w:rPr>
        <w:t>C07</w:t>
      </w:r>
      <w:ins w:id="258" w:author="Author" w:date="2024-02-21T09:46:00Z">
        <w:r>
          <w:rPr>
            <w:rFonts w:ascii="Arial" w:hAnsi="Arial"/>
          </w:rPr>
          <w:t>”, “</w:t>
        </w:r>
      </w:ins>
      <w:del w:id="259" w:author="Author" w:date="2024-02-21T09:46:00Z">
        <w:r>
          <w:rPr>
            <w:rFonts w:eastAsia="Arial" w:ascii="Arial" w:hAnsi="Arial"/>
            <w:sz w:val="22"/>
            <w:szCs w:val="22"/>
          </w:rPr>
          <w:delText>", "</w:delText>
        </w:r>
      </w:del>
      <w:r>
        <w:rPr>
          <w:rFonts w:ascii="Arial" w:hAnsi="Arial"/>
        </w:rPr>
        <w:t>C08</w:t>
      </w:r>
      <w:ins w:id="260" w:author="Author" w:date="2024-02-21T09:46:00Z">
        <w:r>
          <w:rPr>
            <w:rFonts w:ascii="Arial" w:hAnsi="Arial"/>
          </w:rPr>
          <w:t>”, “</w:t>
        </w:r>
      </w:ins>
      <w:del w:id="261" w:author="Author" w:date="2024-02-21T09:46:00Z">
        <w:r>
          <w:rPr>
            <w:rFonts w:eastAsia="Arial" w:ascii="Arial" w:hAnsi="Arial"/>
            <w:sz w:val="22"/>
            <w:szCs w:val="22"/>
          </w:rPr>
          <w:delText>", "</w:delText>
        </w:r>
      </w:del>
      <w:r>
        <w:rPr>
          <w:rFonts w:ascii="Arial" w:hAnsi="Arial"/>
        </w:rPr>
        <w:t>C09</w:t>
      </w:r>
      <w:ins w:id="262" w:author="Author" w:date="2024-02-21T09:46:00Z">
        <w:r>
          <w:rPr>
            <w:rFonts w:ascii="Arial" w:hAnsi="Arial"/>
          </w:rPr>
          <w:t>”</w:t>
        </w:r>
      </w:ins>
      <w:del w:id="263" w:author="Author" w:date="2024-02-21T09:46:00Z">
        <w:r>
          <w:rPr>
            <w:rFonts w:eastAsia="Arial" w:ascii="Arial" w:hAnsi="Arial"/>
            <w:sz w:val="22"/>
            <w:szCs w:val="22"/>
          </w:rPr>
          <w:delText>"</w:delText>
        </w:r>
      </w:del>
      <w:r>
        <w:rPr>
          <w:rFonts w:ascii="Arial" w:hAnsi="Arial"/>
        </w:rPr>
        <w:t xml:space="preserve"> as indicators of anti-hypertensive medication. </w:t>
      </w:r>
      <w:del w:id="264" w:author="Author" w:date="2024-02-21T09:46:00Z">
        <w:r>
          <w:rPr>
            <w:rFonts w:eastAsia="Arial" w:ascii="Arial" w:hAnsi="Arial"/>
            <w:sz w:val="22"/>
            <w:szCs w:val="22"/>
          </w:rPr>
          <w:br/>
        </w:r>
      </w:del>
      <w:r>
        <w:rPr>
          <w:rFonts w:ascii="Arial" w:hAnsi="Arial"/>
        </w:rPr>
        <w:t xml:space="preserve">The use of centrally active medication </w:t>
      </w:r>
      <w:ins w:id="265" w:author="Author" w:date="2024-02-21T09:46:00Z">
        <w:r>
          <w:rPr>
            <w:rFonts w:ascii="Arial" w:hAnsi="Arial"/>
          </w:rPr>
          <w:t>was</w:t>
        </w:r>
      </w:ins>
      <w:del w:id="266" w:author="Author" w:date="2024-02-21T09:46:00Z">
        <w:r>
          <w:rPr>
            <w:rFonts w:eastAsia="Arial" w:ascii="Arial" w:hAnsi="Arial"/>
            <w:sz w:val="22"/>
            <w:szCs w:val="22"/>
          </w:rPr>
          <w:delText>will be</w:delText>
        </w:r>
      </w:del>
      <w:r>
        <w:rPr>
          <w:rFonts w:ascii="Arial" w:hAnsi="Arial"/>
        </w:rPr>
        <w:t xml:space="preserve"> defined based on the self-reported intake of medication with the ATC codes M03B (muscle relaxants, centrally acting agents), N02A (opioids), N03 antiepileptics, N04 anti-parkinson drugs, N05 psycholeptics, N06A antidepressants, N06B psychostimulants, agents used for ADHD and nootropics, N06D anti-dementia drugs (except for N06Dx02, ginkgo folium) or N07A parasympathomimetics (see Supplementary Table </w:t>
      </w:r>
      <w:ins w:id="267" w:author="Author" w:date="2024-02-21T09:46:00Z">
        <w:r>
          <w:rPr>
            <w:rFonts w:ascii="Arial" w:hAnsi="Arial"/>
          </w:rPr>
          <w:t xml:space="preserve">9). </w:t>
        </w:r>
      </w:ins>
      <w:del w:id="268" w:author="Author" w:date="2024-02-21T09:46:00Z">
        <w:r>
          <w:rPr>
            <w:rFonts w:eastAsia="Arial" w:ascii="Arial" w:hAnsi="Arial"/>
            <w:sz w:val="22"/>
            <w:szCs w:val="22"/>
          </w:rPr>
          <w:delText>1).</w:delText>
          <w:br/>
        </w:r>
      </w:del>
      <w:r>
        <w:rPr>
          <w:rFonts w:ascii="Arial" w:hAnsi="Arial"/>
        </w:rPr>
        <w:t>Participants underwent the SIDAM (structured interview for the diagnosis of dementia) which includes the Mini Mental State Examination (MMSE) at baseline and follow-up. Self-reported level of education was dichotomized into a binary variable indicating the attainment of tertiary education (Lampert et al. (</w:t>
      </w:r>
      <w:hyperlink w:anchor="Xd13565ceb182e176f6836a3c359ffc1a8144c53" w:tgtFrame="#Xd13565ceb182e176f6836a3c359ffc1a8144c53">
        <w:r>
          <w:rPr>
            <w:rStyle w:val="InternetLink"/>
            <w:rFonts w:ascii="Arial" w:hAnsi="Arial"/>
          </w:rPr>
          <w:t>2013</w:t>
        </w:r>
      </w:hyperlink>
      <w:r>
        <w:rPr>
          <w:rFonts w:ascii="Arial" w:hAnsi="Arial"/>
        </w:rPr>
        <w:t xml:space="preserve">)). We used 3.6 as cut-off. Education was only assessed at baseline. </w:t>
      </w:r>
      <w:r>
        <w:fldChar w:fldCharType="begin"/>
      </w:r>
      <w:r>
        <w:rPr>
          <w:sz w:val="22"/>
          <w:szCs w:val="22"/>
          <w:rFonts w:ascii="Arial" w:hAnsi="Arial"/>
        </w:rPr>
        <w:instrText>ADDIN EN.CITE &lt;EndNote&gt;&lt;Cite&gt;&lt;Author&gt;Lampert&lt;/Author&gt;&lt;Year&gt;2013&lt;/Year&gt;&lt;RecNum&gt;1704&lt;/RecNum&gt;&lt;DisplayText&gt;(Lampert et al., 2013)&lt;/DisplayText&gt;&lt;record&gt;&lt;rec-number&gt;1704&lt;/rec-number&gt;&lt;foreign-keys&gt;&lt;key app="EN" db-id="520wzdfxhfzws7edpwxp29tq92ztf2srvd2a" timestamp="1638783019"&gt;1704&lt;/key&gt;&lt;/foreign-keys&gt;&lt;ref-type name="Journal Article"&gt;17&lt;/ref-type&gt;&lt;contributors&gt;&lt;authors&gt;&lt;author&gt;Lampert, Thomas&lt;/author&gt;&lt;author&gt;Kroll, L.&lt;/author&gt;&lt;author&gt;Müters, Stephan&lt;/author&gt;&lt;author&gt;Stolzenberg, Heribert&lt;/author&gt;&lt;/authors&gt;&lt;/contributors&gt;&lt;titles&gt;&lt;title&gt;Messung des sozioökonomischen Status in der Studie zur Gesundheit Erwachsener in Deutschland (DEGS1)&lt;/title&gt;&lt;secondary-title&gt;Bundesgesundheitsblatt-Gesundheitsforschung-Gesundheitsschutz&lt;/secondary-title&gt;&lt;/titles&gt;&lt;periodical&gt;&lt;full-title&gt;Bundesgesundheitsblatt-Gesundheitsforschung-Gesundheitsschutz&lt;/full-title&gt;&lt;/periodical&gt;&lt;pages&gt;631-636&lt;/pages&gt;&lt;volume&gt;56&lt;/volume&gt;&lt;number&gt;5-6&lt;/number&gt;&lt;dates&gt;&lt;year&gt;2013&lt;/year&gt;&lt;/dates&gt;&lt;publisher&gt;Springer&lt;/publisher&gt;&lt;isbn&gt;1436-9990&lt;/isbn&gt;&lt;urls&gt;&lt;/urls&gt;&lt;/record&gt;&lt;/Cite&gt;&lt;/EndNote&gt;</w:instrText>
      </w:r>
      <w:r>
        <w:rPr>
          <w:rFonts w:ascii="Arial" w:hAnsi="Arial"/>
          <w:sz w:val="22"/>
          <w:szCs w:val="22"/>
        </w:rPr>
      </w:r>
      <w:r>
        <w:rPr>
          <w:sz w:val="22"/>
          <w:szCs w:val="22"/>
          <w:rFonts w:ascii="Arial" w:hAnsi="Arial"/>
        </w:rPr>
        <w:fldChar w:fldCharType="separate"/>
      </w:r>
      <w:r>
        <w:rPr>
          <w:rFonts w:ascii="Arial" w:hAnsi="Arial"/>
          <w:sz w:val="22"/>
          <w:szCs w:val="22"/>
        </w:rPr>
      </w:r>
      <w:r>
        <w:rPr>
          <w:rFonts w:ascii="Arial" w:hAnsi="Arial"/>
          <w:sz w:val="22"/>
          <w:szCs w:val="22"/>
        </w:rPr>
      </w:r>
      <w:r>
        <w:rPr>
          <w:sz w:val="22"/>
          <w:szCs w:val="22"/>
          <w:rFonts w:ascii="Arial" w:hAnsi="Arial"/>
        </w:rPr>
        <w:fldChar w:fldCharType="end"/>
      </w:r>
      <w:r>
        <w:rPr>
          <w:rFonts w:ascii="Arial" w:hAnsi="Arial"/>
        </w:rPr>
        <w:t xml:space="preserve">For the assessment of depressive symptoms, participants filled in the German version of the Center for Epidemiological Studies-Depression scale at baseline and follow-up. We </w:t>
      </w:r>
      <w:ins w:id="269" w:author="Author" w:date="2024-02-21T09:46:00Z">
        <w:r>
          <w:rPr>
            <w:rFonts w:ascii="Arial" w:hAnsi="Arial"/>
          </w:rPr>
          <w:t>derived</w:t>
        </w:r>
      </w:ins>
      <w:del w:id="270" w:author="Author" w:date="2024-02-21T09:46:00Z">
        <w:r>
          <w:rPr>
            <w:rFonts w:eastAsia="Arial" w:ascii="Arial" w:hAnsi="Arial"/>
            <w:sz w:val="22"/>
            <w:szCs w:val="22"/>
          </w:rPr>
          <w:delText>will derive</w:delText>
        </w:r>
      </w:del>
      <w:r>
        <w:rPr>
          <w:rFonts w:ascii="Arial" w:hAnsi="Arial"/>
        </w:rPr>
        <w:t xml:space="preserve"> the summary score ranging from 0 to 60.</w:t>
      </w:r>
      <w:del w:id="271" w:author="Author" w:date="2024-02-21T09:46:00Z">
        <w:r>
          <w:rPr>
            <w:rFonts w:eastAsia="Arial" w:ascii="Arial" w:hAnsi="Arial"/>
            <w:sz w:val="22"/>
            <w:szCs w:val="22"/>
          </w:rPr>
          <w:delText xml:space="preserve"> </w:delText>
          <w:br/>
        </w:r>
      </w:del>
    </w:p>
    <w:p>
      <w:pPr>
        <w:pStyle w:val="Heading2"/>
        <w:rPr>
          <w:rFonts w:ascii="Arial" w:hAnsi="Arial"/>
        </w:rPr>
      </w:pPr>
      <w:bookmarkStart w:id="12" w:name="_Ref82005936"/>
      <w:r>
        <w:rPr>
          <w:rFonts w:ascii="Arial" w:hAnsi="Arial"/>
        </w:rPr>
        <w:t>Data exclusion</w:t>
      </w:r>
      <w:bookmarkEnd w:id="12"/>
    </w:p>
    <w:p>
      <w:pPr>
        <w:pStyle w:val="Normal"/>
        <w:rPr>
          <w:rFonts w:ascii="Arial" w:hAnsi="Arial"/>
          <w:del w:id="283" w:author="Author" w:date="2024-02-21T09:46:00Z"/>
        </w:rPr>
      </w:pPr>
      <w:r>
        <w:rPr>
          <w:rFonts w:ascii="Arial" w:hAnsi="Arial"/>
        </w:rPr>
        <w:t xml:space="preserve">We </w:t>
      </w:r>
      <w:ins w:id="272" w:author="Author" w:date="2024-02-21T09:46:00Z">
        <w:r>
          <w:rPr>
            <w:rFonts w:ascii="Arial" w:hAnsi="Arial"/>
          </w:rPr>
          <w:t>excluded</w:t>
        </w:r>
      </w:ins>
      <w:del w:id="273" w:author="Author" w:date="2024-02-21T09:46:00Z">
        <w:r>
          <w:rPr>
            <w:rFonts w:ascii="Arial" w:hAnsi="Arial"/>
          </w:rPr>
          <w:delText>will exclude</w:delText>
        </w:r>
      </w:del>
      <w:r>
        <w:rPr>
          <w:rFonts w:ascii="Arial" w:hAnsi="Arial"/>
        </w:rPr>
        <w:t xml:space="preserve"> participants with neurological or psychiatric disease at baseline or follow-up (i.e.</w:t>
      </w:r>
      <w:ins w:id="274" w:author="Author" w:date="2024-02-21T09:46:00Z">
        <w:r>
          <w:rPr>
            <w:rFonts w:ascii="Arial" w:hAnsi="Arial"/>
          </w:rPr>
          <w:t> </w:t>
        </w:r>
      </w:ins>
      <w:del w:id="275" w:author="Author" w:date="2024-02-21T09:46:00Z">
        <w:r>
          <w:rPr>
            <w:rFonts w:ascii="Arial" w:hAnsi="Arial"/>
          </w:rPr>
          <w:delText xml:space="preserve"> </w:delText>
        </w:r>
      </w:del>
      <w:r>
        <w:rPr>
          <w:rFonts w:ascii="Arial" w:hAnsi="Arial"/>
        </w:rPr>
        <w:t xml:space="preserve">radiological finding of ischemic, traumatic or hemorrhagic lesion in MRI, incidental finding leading to non-usability of participant, multiple sclerosis, Parkinson’s disease, epilepsy, previous stroke, self-reported dementia, intake of centrally active medication or a score of &lt; 24 in the MMSE, see Supplementary Table </w:t>
      </w:r>
      <w:ins w:id="276" w:author="Author" w:date="2024-02-21T09:46:00Z">
        <w:r>
          <w:rPr>
            <w:rFonts w:ascii="Arial" w:hAnsi="Arial"/>
          </w:rPr>
          <w:t>9</w:t>
        </w:r>
      </w:ins>
      <w:del w:id="277" w:author="Author" w:date="2024-02-21T09:46:00Z">
        <w:r>
          <w:rPr>
            <w:rFonts w:ascii="Arial" w:hAnsi="Arial"/>
          </w:rPr>
          <w:delText>1</w:delText>
        </w:r>
      </w:del>
      <w:r>
        <w:rPr>
          <w:rFonts w:ascii="Arial" w:hAnsi="Arial"/>
        </w:rPr>
        <w:t xml:space="preserve">). If participants </w:t>
      </w:r>
      <w:ins w:id="278" w:author="Author" w:date="2024-02-21T09:46:00Z">
        <w:r>
          <w:rPr>
            <w:rFonts w:ascii="Arial" w:hAnsi="Arial"/>
          </w:rPr>
          <w:t>lacked</w:t>
        </w:r>
      </w:ins>
      <w:del w:id="279" w:author="Author" w:date="2024-02-21T09:46:00Z">
        <w:r>
          <w:rPr>
            <w:rFonts w:ascii="Arial" w:hAnsi="Arial"/>
          </w:rPr>
          <w:delText>lack</w:delText>
        </w:r>
      </w:del>
      <w:r>
        <w:rPr>
          <w:rFonts w:ascii="Arial" w:hAnsi="Arial"/>
        </w:rPr>
        <w:t xml:space="preserve"> information on these variables for one or both timepoints, we </w:t>
      </w:r>
      <w:ins w:id="280" w:author="Author" w:date="2024-02-21T09:46:00Z">
        <w:r>
          <w:rPr>
            <w:rFonts w:eastAsia="Cambria" w:ascii="Arial" w:hAnsi="Arial"/>
            <w:sz w:val="24"/>
            <w:szCs w:val="24"/>
            <w:lang w:val="en-US" w:eastAsia="en-US" w:bidi="ar-SA"/>
          </w:rPr>
          <w:t>did</w:t>
        </w:r>
      </w:ins>
      <w:del w:id="281" w:author="Author" w:date="2024-02-21T09:46:00Z">
        <w:r>
          <w:rPr>
            <w:rFonts w:eastAsia="Cambria" w:ascii="Arial" w:hAnsi="Arial"/>
            <w:sz w:val="24"/>
            <w:szCs w:val="24"/>
            <w:lang w:val="en-US" w:eastAsia="en-US" w:bidi="ar-SA"/>
          </w:rPr>
          <w:delText>will</w:delText>
        </w:r>
      </w:del>
      <w:r>
        <w:rPr>
          <w:rFonts w:ascii="Arial" w:hAnsi="Arial"/>
        </w:rPr>
        <w:t xml:space="preserve"> not exclude the participant.</w:t>
      </w:r>
      <w:ins w:id="282" w:author="Author" w:date="2024-02-21T09:46:00Z">
        <w:r>
          <w:rPr>
            <w:rFonts w:ascii="Arial" w:hAnsi="Arial"/>
          </w:rPr>
          <w:t xml:space="preserve"> </w:t>
        </w:r>
      </w:ins>
    </w:p>
    <w:p>
      <w:pPr>
        <w:pStyle w:val="Normal"/>
        <w:rPr>
          <w:rFonts w:ascii="Arial" w:hAnsi="Arial"/>
          <w:del w:id="290" w:author="Author" w:date="2024-02-21T09:46:00Z"/>
        </w:rPr>
      </w:pPr>
      <w:r>
        <w:rPr>
          <w:rFonts w:ascii="Arial" w:hAnsi="Arial"/>
        </w:rPr>
        <w:t xml:space="preserve">Only participants with complete longitudinal </w:t>
      </w:r>
      <w:ins w:id="284" w:author="Author" w:date="2024-02-21T09:46:00Z">
        <w:r>
          <w:rPr>
            <w:rFonts w:ascii="Arial" w:hAnsi="Arial"/>
          </w:rPr>
          <w:t>WMH</w:t>
        </w:r>
      </w:ins>
      <w:del w:id="285" w:author="Author" w:date="2024-02-21T09:46:00Z">
        <w:r>
          <w:rPr>
            <w:rFonts w:ascii="Arial" w:hAnsi="Arial"/>
          </w:rPr>
          <w:delText>WML</w:delText>
        </w:r>
      </w:del>
      <w:r>
        <w:rPr>
          <w:rFonts w:ascii="Arial" w:hAnsi="Arial"/>
        </w:rPr>
        <w:t xml:space="preserve"> data </w:t>
      </w:r>
      <w:ins w:id="286" w:author="Author" w:date="2024-02-21T09:46:00Z">
        <w:r>
          <w:rPr>
            <w:rFonts w:eastAsia="Cambria" w:ascii="Arial" w:hAnsi="Arial"/>
            <w:sz w:val="24"/>
            <w:szCs w:val="24"/>
            <w:lang w:val="en-US" w:eastAsia="en-US" w:bidi="ar-SA"/>
          </w:rPr>
          <w:t>were</w:t>
        </w:r>
      </w:ins>
      <w:del w:id="287" w:author="Author" w:date="2024-02-21T09:46:00Z">
        <w:r>
          <w:rPr>
            <w:rFonts w:eastAsia="Cambria" w:ascii="Arial" w:hAnsi="Arial"/>
            <w:sz w:val="24"/>
            <w:szCs w:val="24"/>
            <w:lang w:val="en-US" w:eastAsia="en-US" w:bidi="ar-SA"/>
          </w:rPr>
          <w:delText>will be</w:delText>
        </w:r>
      </w:del>
      <w:r>
        <w:rPr>
          <w:rFonts w:ascii="Arial" w:hAnsi="Arial"/>
        </w:rPr>
        <w:t xml:space="preserve"> included. Further, participants for whom the Lesion Segmentation Toolbox did not run correctly or who were labeled to have poor scan quality or brain pathologies (LCL quality = 1 or 3 ) during quality control </w:t>
      </w:r>
      <w:ins w:id="288" w:author="Author" w:date="2024-02-21T09:46:00Z">
        <w:r>
          <w:rPr>
            <w:rFonts w:eastAsia="Cambria" w:ascii="Arial" w:hAnsi="Arial"/>
            <w:sz w:val="24"/>
            <w:szCs w:val="24"/>
            <w:lang w:val="en-US" w:eastAsia="en-US" w:bidi="ar-SA"/>
          </w:rPr>
          <w:t>were</w:t>
        </w:r>
      </w:ins>
      <w:del w:id="289" w:author="Author" w:date="2024-02-21T09:46:00Z">
        <w:r>
          <w:rPr>
            <w:rFonts w:eastAsia="Cambria" w:ascii="Arial" w:hAnsi="Arial"/>
            <w:sz w:val="24"/>
            <w:szCs w:val="24"/>
            <w:lang w:val="en-US" w:eastAsia="en-US" w:bidi="ar-SA"/>
          </w:rPr>
          <w:delText>will be</w:delText>
        </w:r>
      </w:del>
      <w:r>
        <w:rPr>
          <w:rFonts w:ascii="Arial" w:hAnsi="Arial"/>
        </w:rPr>
        <w:t xml:space="preserve"> excluded from all analyses (H1 – H3 and exploratory analyses). </w:t>
      </w:r>
    </w:p>
    <w:p>
      <w:pPr>
        <w:pStyle w:val="Normal"/>
        <w:rPr>
          <w:rFonts w:ascii="Arial" w:hAnsi="Arial"/>
        </w:rPr>
      </w:pPr>
      <w:r>
        <w:rPr>
          <w:rFonts w:ascii="Arial" w:hAnsi="Arial"/>
        </w:rPr>
        <w:t xml:space="preserve">Timepoints with extreme outliers in TMT A (time to complete over 300 s) and B (time to complete over 300s) </w:t>
      </w:r>
      <w:ins w:id="291" w:author="Author" w:date="2024-02-21T09:46:00Z">
        <w:r>
          <w:rPr>
            <w:rFonts w:ascii="Arial" w:hAnsi="Arial"/>
          </w:rPr>
          <w:t>were</w:t>
        </w:r>
      </w:ins>
      <w:del w:id="292" w:author="Author" w:date="2024-02-21T09:46:00Z">
        <w:r>
          <w:rPr>
            <w:rFonts w:ascii="Arial" w:hAnsi="Arial"/>
          </w:rPr>
          <w:delText>will</w:delText>
        </w:r>
      </w:del>
      <w:r>
        <w:rPr>
          <w:rFonts w:ascii="Arial" w:hAnsi="Arial"/>
        </w:rPr>
        <w:t xml:space="preserve"> not</w:t>
      </w:r>
      <w:del w:id="293" w:author="Author" w:date="2024-02-21T09:46:00Z">
        <w:r>
          <w:rPr>
            <w:rFonts w:ascii="Arial" w:hAnsi="Arial"/>
          </w:rPr>
          <w:delText xml:space="preserve"> be</w:delText>
        </w:r>
      </w:del>
      <w:r>
        <w:rPr>
          <w:rFonts w:ascii="Arial" w:hAnsi="Arial"/>
        </w:rPr>
        <w:t xml:space="preserve"> considered in the analysis of executive function score (H2).</w:t>
      </w:r>
      <w:ins w:id="294" w:author="Author" w:date="2024-02-21T09:46:00Z">
        <w:r>
          <w:rPr>
            <w:rFonts w:ascii="Arial" w:hAnsi="Arial"/>
          </w:rPr>
          <w:t xml:space="preserve"> </w:t>
        </w:r>
      </w:ins>
      <w:del w:id="295" w:author="Author" w:date="2024-02-21T09:46:00Z">
        <w:r>
          <w:rPr>
            <w:rFonts w:ascii="Arial" w:hAnsi="Arial"/>
          </w:rPr>
          <w:br/>
        </w:r>
      </w:del>
      <w:r>
        <w:rPr>
          <w:rFonts w:ascii="Arial" w:hAnsi="Arial"/>
        </w:rPr>
        <w:t xml:space="preserve">Participants who </w:t>
      </w:r>
      <w:ins w:id="296" w:author="Author" w:date="2024-02-21T09:46:00Z">
        <w:r>
          <w:rPr>
            <w:rFonts w:ascii="Arial" w:hAnsi="Arial"/>
          </w:rPr>
          <w:t>missed</w:t>
        </w:r>
      </w:ins>
      <w:del w:id="297" w:author="Author" w:date="2024-02-21T09:46:00Z">
        <w:r>
          <w:rPr>
            <w:rFonts w:ascii="Arial" w:hAnsi="Arial"/>
          </w:rPr>
          <w:delText>miss</w:delText>
        </w:r>
      </w:del>
      <w:r>
        <w:rPr>
          <w:rFonts w:ascii="Arial" w:hAnsi="Arial"/>
        </w:rPr>
        <w:t xml:space="preserve"> WHR or DBP or </w:t>
      </w:r>
      <w:ins w:id="298" w:author="Author" w:date="2024-02-21T09:46:00Z">
        <w:r>
          <w:rPr>
            <w:rFonts w:ascii="Arial" w:hAnsi="Arial"/>
          </w:rPr>
          <w:t>had</w:t>
        </w:r>
      </w:ins>
      <w:del w:id="299" w:author="Author" w:date="2024-02-21T09:46:00Z">
        <w:r>
          <w:rPr>
            <w:rFonts w:ascii="Arial" w:hAnsi="Arial"/>
          </w:rPr>
          <w:delText>have</w:delText>
        </w:r>
      </w:del>
      <w:r>
        <w:rPr>
          <w:rFonts w:ascii="Arial" w:hAnsi="Arial"/>
        </w:rPr>
        <w:t xml:space="preserve"> biologically implausible values (see below) at baseline and follow-up </w:t>
      </w:r>
      <w:ins w:id="300" w:author="Author" w:date="2024-02-21T09:46:00Z">
        <w:r>
          <w:rPr>
            <w:rFonts w:ascii="Arial" w:hAnsi="Arial"/>
          </w:rPr>
          <w:t>were</w:t>
        </w:r>
      </w:ins>
      <w:del w:id="301" w:author="Author" w:date="2024-02-21T09:46:00Z">
        <w:r>
          <w:rPr>
            <w:rFonts w:ascii="Arial" w:hAnsi="Arial"/>
          </w:rPr>
          <w:delText>are</w:delText>
        </w:r>
      </w:del>
      <w:r>
        <w:rPr>
          <w:rFonts w:ascii="Arial" w:hAnsi="Arial"/>
        </w:rPr>
        <w:t xml:space="preserve"> excluded from the analysis. Otherwise, biologically implausible values in waist-to-hip ratio (&lt;0.5 or &gt;1.5) or blood pressure (DBP&gt;140 mmHg and SBP&lt;DBP) </w:t>
      </w:r>
      <w:ins w:id="302" w:author="Author" w:date="2024-02-21T09:46:00Z">
        <w:r>
          <w:rPr>
            <w:rFonts w:ascii="Arial" w:hAnsi="Arial"/>
          </w:rPr>
          <w:t>were</w:t>
        </w:r>
      </w:ins>
      <w:del w:id="303" w:author="Author" w:date="2024-02-21T09:46:00Z">
        <w:r>
          <w:rPr>
            <w:rFonts w:ascii="Arial" w:hAnsi="Arial"/>
          </w:rPr>
          <w:delText>will be</w:delText>
        </w:r>
      </w:del>
      <w:r>
        <w:rPr>
          <w:rFonts w:ascii="Arial" w:hAnsi="Arial"/>
        </w:rPr>
        <w:t xml:space="preserve"> imputed (see below).</w:t>
      </w:r>
    </w:p>
    <w:p>
      <w:pPr>
        <w:pStyle w:val="Heading2"/>
        <w:rPr>
          <w:rFonts w:ascii="Arial" w:hAnsi="Arial"/>
          <w:del w:id="305" w:author="Author" w:date="2024-02-21T09:46:00Z"/>
        </w:rPr>
      </w:pPr>
      <w:del w:id="304" w:author="Author" w:date="2024-02-21T09:46:00Z">
        <w:r>
          <w:rPr>
            <w:rFonts w:ascii="Arial" w:hAnsi="Arial"/>
          </w:rPr>
        </w:r>
      </w:del>
    </w:p>
    <w:p>
      <w:pPr>
        <w:pStyle w:val="Heading2"/>
        <w:rPr>
          <w:rFonts w:ascii="Arial" w:hAnsi="Arial"/>
        </w:rPr>
      </w:pPr>
      <w:r>
        <w:rPr>
          <w:rFonts w:ascii="Arial" w:hAnsi="Arial"/>
        </w:rPr>
        <w:t>Missing data</w:t>
      </w:r>
    </w:p>
    <w:p>
      <w:pPr>
        <w:pStyle w:val="Heading3"/>
        <w:rPr>
          <w:rFonts w:ascii="Arial" w:hAnsi="Arial"/>
        </w:rPr>
      </w:pPr>
      <w:r>
        <w:rPr>
          <w:rFonts w:ascii="Arial" w:hAnsi="Arial"/>
        </w:rPr>
        <w:t>Dependent variables</w:t>
      </w:r>
    </w:p>
    <w:p>
      <w:pPr>
        <w:pStyle w:val="FirstParagraph"/>
        <w:rPr>
          <w:rFonts w:ascii="Arial" w:hAnsi="Arial"/>
        </w:rPr>
      </w:pPr>
      <w:r>
        <w:rPr>
          <w:rFonts w:ascii="Arial" w:hAnsi="Arial"/>
        </w:rPr>
        <w:t xml:space="preserve">Only participants with complete and usable </w:t>
      </w:r>
      <w:ins w:id="306" w:author="Author" w:date="2024-02-21T09:46:00Z">
        <w:r>
          <w:rPr>
            <w:rFonts w:ascii="Arial" w:hAnsi="Arial"/>
          </w:rPr>
          <w:t>WMH</w:t>
        </w:r>
      </w:ins>
      <w:del w:id="307" w:author="Author" w:date="2024-02-21T09:46:00Z">
        <w:r>
          <w:rPr>
            <w:rFonts w:ascii="Arial" w:hAnsi="Arial"/>
          </w:rPr>
          <w:delText>WML</w:delText>
        </w:r>
      </w:del>
      <w:r>
        <w:rPr>
          <w:rFonts w:ascii="Arial" w:hAnsi="Arial"/>
        </w:rPr>
        <w:t xml:space="preserve"> data at both time points </w:t>
      </w:r>
      <w:ins w:id="308" w:author="Author" w:date="2024-02-21T09:46:00Z">
        <w:r>
          <w:rPr>
            <w:rFonts w:ascii="Arial" w:hAnsi="Arial"/>
          </w:rPr>
          <w:t>were</w:t>
        </w:r>
      </w:ins>
      <w:del w:id="309" w:author="Author" w:date="2024-02-21T09:46:00Z">
        <w:r>
          <w:rPr>
            <w:rFonts w:ascii="Arial" w:hAnsi="Arial"/>
          </w:rPr>
          <w:delText>will be</w:delText>
        </w:r>
      </w:del>
      <w:r>
        <w:rPr>
          <w:rFonts w:ascii="Arial" w:hAnsi="Arial"/>
        </w:rPr>
        <w:t xml:space="preserve"> investigated.</w:t>
      </w:r>
      <w:ins w:id="310" w:author="Author" w:date="2024-02-21T09:46:00Z">
        <w:r>
          <w:rPr>
            <w:rFonts w:ascii="Arial" w:hAnsi="Arial"/>
          </w:rPr>
          <w:t xml:space="preserve"> </w:t>
        </w:r>
      </w:ins>
      <w:del w:id="311" w:author="Author" w:date="2024-02-21T09:46:00Z">
        <w:r>
          <w:rPr>
            <w:rFonts w:ascii="Arial" w:hAnsi="Arial"/>
          </w:rPr>
          <w:br/>
        </w:r>
      </w:del>
      <w:r>
        <w:rPr>
          <w:rFonts w:ascii="Arial" w:hAnsi="Arial"/>
        </w:rPr>
        <w:t xml:space="preserve">If participants </w:t>
      </w:r>
      <w:ins w:id="312" w:author="Author" w:date="2024-02-21T09:46:00Z">
        <w:r>
          <w:rPr>
            <w:rFonts w:ascii="Arial" w:hAnsi="Arial"/>
          </w:rPr>
          <w:t>missed</w:t>
        </w:r>
      </w:ins>
      <w:del w:id="313" w:author="Author" w:date="2024-02-21T09:46:00Z">
        <w:r>
          <w:rPr>
            <w:rFonts w:ascii="Arial" w:hAnsi="Arial"/>
          </w:rPr>
          <w:delText>miss</w:delText>
        </w:r>
      </w:del>
      <w:r>
        <w:rPr>
          <w:rFonts w:ascii="Arial" w:hAnsi="Arial"/>
        </w:rPr>
        <w:t xml:space="preserve"> data on any of the cognitive tests (e.g.</w:t>
      </w:r>
      <w:ins w:id="314" w:author="Author" w:date="2024-02-21T09:46:00Z">
        <w:r>
          <w:rPr>
            <w:rFonts w:ascii="Arial" w:hAnsi="Arial"/>
          </w:rPr>
          <w:t> </w:t>
        </w:r>
      </w:ins>
      <w:del w:id="315" w:author="Author" w:date="2024-02-21T09:46:00Z">
        <w:r>
          <w:rPr>
            <w:rFonts w:ascii="Arial" w:hAnsi="Arial"/>
          </w:rPr>
          <w:delText xml:space="preserve"> </w:delText>
        </w:r>
      </w:del>
      <w:r>
        <w:rPr>
          <w:rFonts w:ascii="Arial" w:hAnsi="Arial"/>
        </w:rPr>
        <w:t xml:space="preserve">TMT, semantic or phonemic fluency, CERAD word list), we </w:t>
      </w:r>
      <w:ins w:id="316" w:author="Author" w:date="2024-02-21T09:46:00Z">
        <w:r>
          <w:rPr>
            <w:rFonts w:ascii="Arial" w:hAnsi="Arial"/>
          </w:rPr>
          <w:t>constructed</w:t>
        </w:r>
      </w:ins>
      <w:del w:id="317" w:author="Author" w:date="2024-02-21T09:46:00Z">
        <w:r>
          <w:rPr>
            <w:rFonts w:ascii="Arial" w:hAnsi="Arial"/>
          </w:rPr>
          <w:delText>will construct</w:delText>
        </w:r>
      </w:del>
      <w:r>
        <w:rPr>
          <w:rFonts w:ascii="Arial" w:hAnsi="Arial"/>
        </w:rPr>
        <w:t xml:space="preserve"> the executive function and global composite score from the remaining tests.</w:t>
      </w:r>
      <w:ins w:id="318" w:author="Author" w:date="2024-02-21T09:46:00Z">
        <w:r>
          <w:rPr>
            <w:rFonts w:ascii="Arial" w:hAnsi="Arial"/>
          </w:rPr>
          <w:t xml:space="preserve"> </w:t>
        </w:r>
      </w:ins>
      <w:del w:id="319" w:author="Author" w:date="2024-02-21T09:46:00Z">
        <w:r>
          <w:rPr>
            <w:rFonts w:ascii="Arial" w:hAnsi="Arial"/>
          </w:rPr>
          <w:br/>
        </w:r>
      </w:del>
      <w:r>
        <w:rPr>
          <w:rFonts w:ascii="Arial" w:hAnsi="Arial"/>
        </w:rPr>
        <w:t xml:space="preserve">If participants </w:t>
      </w:r>
      <w:ins w:id="320" w:author="Author" w:date="2024-02-21T09:46:00Z">
        <w:r>
          <w:rPr>
            <w:rFonts w:ascii="Arial" w:hAnsi="Arial"/>
          </w:rPr>
          <w:t>did</w:t>
        </w:r>
      </w:ins>
      <w:del w:id="321" w:author="Author" w:date="2024-02-21T09:46:00Z">
        <w:r>
          <w:rPr>
            <w:rFonts w:ascii="Arial" w:hAnsi="Arial"/>
          </w:rPr>
          <w:delText>do</w:delText>
        </w:r>
      </w:del>
      <w:r>
        <w:rPr>
          <w:rFonts w:ascii="Arial" w:hAnsi="Arial"/>
        </w:rPr>
        <w:t xml:space="preserve"> not have data on any test for executive function (i.e.</w:t>
      </w:r>
      <w:ins w:id="322" w:author="Author" w:date="2024-02-21T09:46:00Z">
        <w:r>
          <w:rPr>
            <w:rFonts w:ascii="Arial" w:hAnsi="Arial"/>
          </w:rPr>
          <w:t> </w:t>
        </w:r>
      </w:ins>
      <w:del w:id="323" w:author="Author" w:date="2024-02-21T09:46:00Z">
        <w:r>
          <w:rPr>
            <w:rFonts w:ascii="Arial" w:hAnsi="Arial"/>
          </w:rPr>
          <w:delText xml:space="preserve"> </w:delText>
        </w:r>
      </w:del>
      <w:r>
        <w:rPr>
          <w:rFonts w:ascii="Arial" w:hAnsi="Arial"/>
        </w:rPr>
        <w:t>no data on TMT, phonemic or semantic fluency) or global composite score (i.e.</w:t>
      </w:r>
      <w:ins w:id="324" w:author="Author" w:date="2024-02-21T09:46:00Z">
        <w:r>
          <w:rPr>
            <w:rFonts w:ascii="Arial" w:hAnsi="Arial"/>
          </w:rPr>
          <w:t> </w:t>
        </w:r>
      </w:ins>
      <w:del w:id="325" w:author="Author" w:date="2024-02-21T09:46:00Z">
        <w:r>
          <w:rPr>
            <w:rFonts w:ascii="Arial" w:hAnsi="Arial"/>
          </w:rPr>
          <w:delText xml:space="preserve"> </w:delText>
        </w:r>
      </w:del>
      <w:r>
        <w:rPr>
          <w:rFonts w:ascii="Arial" w:hAnsi="Arial"/>
        </w:rPr>
        <w:t xml:space="preserve">no cognitive data at all) for both timepoints, they </w:t>
      </w:r>
      <w:ins w:id="326" w:author="Author" w:date="2024-02-21T09:46:00Z">
        <w:r>
          <w:rPr>
            <w:rFonts w:ascii="Arial" w:hAnsi="Arial"/>
          </w:rPr>
          <w:t>were</w:t>
        </w:r>
      </w:ins>
      <w:del w:id="327" w:author="Author" w:date="2024-02-21T09:46:00Z">
        <w:r>
          <w:rPr>
            <w:rFonts w:ascii="Arial" w:hAnsi="Arial"/>
          </w:rPr>
          <w:delText>will be</w:delText>
        </w:r>
      </w:del>
      <w:r>
        <w:rPr>
          <w:rFonts w:ascii="Arial" w:hAnsi="Arial"/>
        </w:rPr>
        <w:t xml:space="preserve"> excluded for the respective analyses. Otherwise, default listwise deletion of the respective time point </w:t>
      </w:r>
      <w:ins w:id="328" w:author="Author" w:date="2024-02-21T09:46:00Z">
        <w:r>
          <w:rPr>
            <w:rFonts w:ascii="Arial" w:hAnsi="Arial"/>
          </w:rPr>
          <w:t>was</w:t>
        </w:r>
      </w:ins>
      <w:del w:id="329" w:author="Author" w:date="2024-02-21T09:46:00Z">
        <w:r>
          <w:rPr>
            <w:rFonts w:ascii="Arial" w:hAnsi="Arial"/>
          </w:rPr>
          <w:delText>will be</w:delText>
        </w:r>
      </w:del>
      <w:r>
        <w:rPr>
          <w:rFonts w:ascii="Arial" w:hAnsi="Arial"/>
        </w:rPr>
        <w:t xml:space="preserve"> performed in the mixed models.</w:t>
      </w:r>
      <w:del w:id="330" w:author="Author" w:date="2024-02-21T09:46:00Z">
        <w:r>
          <w:rPr>
            <w:rFonts w:ascii="Arial" w:hAnsi="Arial"/>
          </w:rPr>
          <w:delText xml:space="preserve"> </w:delText>
          <w:br/>
        </w:r>
      </w:del>
    </w:p>
    <w:p>
      <w:pPr>
        <w:pStyle w:val="Heading3"/>
        <w:rPr>
          <w:rFonts w:ascii="Arial" w:hAnsi="Arial"/>
        </w:rPr>
      </w:pPr>
      <w:r>
        <w:rPr>
          <w:rFonts w:ascii="Arial" w:hAnsi="Arial"/>
        </w:rPr>
        <w:t>Independent variables</w:t>
      </w:r>
    </w:p>
    <w:p>
      <w:pPr>
        <w:pStyle w:val="FirstParagraph"/>
        <w:rPr>
          <w:rFonts w:ascii="Arial" w:hAnsi="Arial"/>
        </w:rPr>
      </w:pPr>
      <w:r>
        <w:rPr>
          <w:rFonts w:ascii="Arial" w:hAnsi="Arial"/>
        </w:rPr>
        <w:t xml:space="preserve">If participants </w:t>
      </w:r>
      <w:ins w:id="331" w:author="Author" w:date="2024-02-21T09:46:00Z">
        <w:r>
          <w:rPr>
            <w:rFonts w:ascii="Arial" w:hAnsi="Arial"/>
          </w:rPr>
          <w:t>were</w:t>
        </w:r>
      </w:ins>
      <w:del w:id="332" w:author="Author" w:date="2024-02-21T09:46:00Z">
        <w:r>
          <w:rPr>
            <w:rFonts w:ascii="Arial" w:hAnsi="Arial"/>
          </w:rPr>
          <w:delText>are</w:delText>
        </w:r>
      </w:del>
      <w:r>
        <w:rPr>
          <w:rFonts w:ascii="Arial" w:hAnsi="Arial"/>
        </w:rPr>
        <w:t xml:space="preserve"> missing WHR or DBP at only one occasion, we </w:t>
      </w:r>
      <w:ins w:id="333" w:author="Author" w:date="2024-02-21T09:46:00Z">
        <w:r>
          <w:rPr>
            <w:rFonts w:ascii="Arial" w:hAnsi="Arial"/>
          </w:rPr>
          <w:t>imputed</w:t>
        </w:r>
      </w:ins>
      <w:del w:id="334" w:author="Author" w:date="2024-02-21T09:46:00Z">
        <w:r>
          <w:rPr>
            <w:rFonts w:ascii="Arial" w:hAnsi="Arial"/>
          </w:rPr>
          <w:delText>will impute</w:delText>
        </w:r>
      </w:del>
      <w:r>
        <w:rPr>
          <w:rFonts w:ascii="Arial" w:hAnsi="Arial"/>
        </w:rPr>
        <w:t xml:space="preserve"> the missing value. If participants </w:t>
      </w:r>
      <w:ins w:id="335" w:author="Author" w:date="2024-02-21T09:46:00Z">
        <w:r>
          <w:rPr>
            <w:rFonts w:ascii="Arial" w:hAnsi="Arial"/>
          </w:rPr>
          <w:t>missed</w:t>
        </w:r>
      </w:ins>
      <w:del w:id="336" w:author="Author" w:date="2024-02-21T09:46:00Z">
        <w:r>
          <w:rPr>
            <w:rFonts w:ascii="Arial" w:hAnsi="Arial"/>
          </w:rPr>
          <w:delText>miss</w:delText>
        </w:r>
      </w:del>
      <w:r>
        <w:rPr>
          <w:rFonts w:ascii="Arial" w:hAnsi="Arial"/>
        </w:rPr>
        <w:t xml:space="preserve"> the measures or </w:t>
      </w:r>
      <w:ins w:id="337" w:author="Author" w:date="2024-02-21T09:46:00Z">
        <w:r>
          <w:rPr>
            <w:rFonts w:ascii="Arial" w:hAnsi="Arial"/>
          </w:rPr>
          <w:t>had</w:t>
        </w:r>
      </w:ins>
      <w:del w:id="338" w:author="Author" w:date="2024-02-21T09:46:00Z">
        <w:r>
          <w:rPr>
            <w:rFonts w:ascii="Arial" w:hAnsi="Arial"/>
          </w:rPr>
          <w:delText>have</w:delText>
        </w:r>
      </w:del>
      <w:r>
        <w:rPr>
          <w:rFonts w:ascii="Arial" w:hAnsi="Arial"/>
        </w:rPr>
        <w:t xml:space="preserve"> biologically implausible values (see above) at both time points, they </w:t>
      </w:r>
      <w:ins w:id="339" w:author="Author" w:date="2024-02-21T09:46:00Z">
        <w:r>
          <w:rPr>
            <w:rFonts w:ascii="Arial" w:hAnsi="Arial"/>
          </w:rPr>
          <w:t>were</w:t>
        </w:r>
      </w:ins>
      <w:del w:id="340" w:author="Author" w:date="2024-02-21T09:46:00Z">
        <w:r>
          <w:rPr>
            <w:rFonts w:ascii="Arial" w:hAnsi="Arial"/>
          </w:rPr>
          <w:delText>will be</w:delText>
        </w:r>
      </w:del>
      <w:r>
        <w:rPr>
          <w:rFonts w:ascii="Arial" w:hAnsi="Arial"/>
        </w:rPr>
        <w:t xml:space="preserve"> excluded from the analysis.</w:t>
      </w:r>
    </w:p>
    <w:p>
      <w:pPr>
        <w:pStyle w:val="Heading3"/>
        <w:rPr>
          <w:rFonts w:ascii="Arial" w:hAnsi="Arial"/>
          <w:del w:id="342" w:author="Author" w:date="2024-02-21T09:46:00Z"/>
        </w:rPr>
      </w:pPr>
      <w:del w:id="341" w:author="Author" w:date="2024-02-21T09:46:00Z">
        <w:r>
          <w:rPr>
            <w:rFonts w:ascii="Arial" w:hAnsi="Arial"/>
          </w:rPr>
        </w:r>
      </w:del>
    </w:p>
    <w:p>
      <w:pPr>
        <w:pStyle w:val="Heading3"/>
        <w:rPr/>
      </w:pPr>
      <w:r>
        <w:rPr>
          <w:rFonts w:ascii="Arial" w:hAnsi="Arial"/>
        </w:rPr>
        <w:t>Covariates</w:t>
      </w:r>
      <w:del w:id="343" w:author="Author" w:date="2024-02-21T09:46:00Z">
        <w:r>
          <w:rPr>
            <w:rStyle w:val="Heading3Char"/>
            <w:rFonts w:ascii="Arial" w:hAnsi="Arial"/>
            <w:b/>
          </w:rPr>
          <w:delText xml:space="preserve"> </w:delText>
        </w:r>
      </w:del>
    </w:p>
    <w:p>
      <w:pPr>
        <w:pStyle w:val="FirstParagraph"/>
        <w:rPr>
          <w:rFonts w:ascii="Arial" w:hAnsi="Arial"/>
        </w:rPr>
      </w:pPr>
      <w:r>
        <w:rPr>
          <w:rFonts w:ascii="Arial" w:hAnsi="Arial"/>
        </w:rPr>
        <w:t xml:space="preserve">If participants </w:t>
      </w:r>
      <w:ins w:id="344" w:author="Author" w:date="2024-02-21T09:46:00Z">
        <w:r>
          <w:rPr>
            <w:rFonts w:ascii="Arial" w:hAnsi="Arial"/>
          </w:rPr>
          <w:t>were</w:t>
        </w:r>
      </w:ins>
      <w:del w:id="345" w:author="Author" w:date="2024-02-21T09:46:00Z">
        <w:r>
          <w:rPr>
            <w:rFonts w:ascii="Arial" w:hAnsi="Arial"/>
          </w:rPr>
          <w:delText>are</w:delText>
        </w:r>
      </w:del>
      <w:r>
        <w:rPr>
          <w:rFonts w:ascii="Arial" w:hAnsi="Arial"/>
        </w:rPr>
        <w:t xml:space="preserve"> missing information on education (assessed only at baseline), hypertensive treatment, CES-D at one or both time points or TIV we </w:t>
      </w:r>
      <w:ins w:id="346" w:author="Author" w:date="2024-02-21T09:46:00Z">
        <w:r>
          <w:rPr>
            <w:rFonts w:ascii="Arial" w:hAnsi="Arial"/>
          </w:rPr>
          <w:t>imputed</w:t>
        </w:r>
      </w:ins>
      <w:del w:id="347" w:author="Author" w:date="2024-02-21T09:46:00Z">
        <w:r>
          <w:rPr>
            <w:rFonts w:ascii="Arial" w:hAnsi="Arial"/>
          </w:rPr>
          <w:delText>will impute</w:delText>
        </w:r>
      </w:del>
      <w:r>
        <w:rPr>
          <w:rFonts w:ascii="Arial" w:hAnsi="Arial"/>
        </w:rPr>
        <w:t xml:space="preserve"> the missing values.</w:t>
      </w:r>
      <w:del w:id="348" w:author="Author" w:date="2024-02-21T09:46:00Z">
        <w:r>
          <w:rPr>
            <w:rFonts w:ascii="Arial" w:hAnsi="Arial"/>
          </w:rPr>
          <w:delText xml:space="preserve"> </w:delText>
        </w:r>
      </w:del>
    </w:p>
    <w:p>
      <w:pPr>
        <w:pStyle w:val="Heading3"/>
        <w:rPr>
          <w:rFonts w:ascii="Arial" w:hAnsi="Arial"/>
          <w:del w:id="350" w:author="Author" w:date="2024-02-21T09:46:00Z"/>
        </w:rPr>
      </w:pPr>
      <w:del w:id="349" w:author="Author" w:date="2024-02-21T09:46:00Z">
        <w:r>
          <w:rPr>
            <w:rFonts w:ascii="Arial" w:hAnsi="Arial"/>
          </w:rPr>
        </w:r>
      </w:del>
    </w:p>
    <w:p>
      <w:pPr>
        <w:pStyle w:val="Heading3"/>
        <w:rPr>
          <w:rFonts w:ascii="Arial" w:hAnsi="Arial"/>
        </w:rPr>
      </w:pPr>
      <w:r>
        <w:rPr>
          <w:rFonts w:ascii="Arial" w:hAnsi="Arial"/>
        </w:rPr>
        <w:t>Imputation</w:t>
      </w:r>
    </w:p>
    <w:p>
      <w:pPr>
        <w:pStyle w:val="FirstParagraph"/>
        <w:rPr>
          <w:rFonts w:ascii="Arial" w:hAnsi="Arial"/>
          <w:del w:id="371" w:author="Author" w:date="2024-02-21T09:46:00Z"/>
        </w:rPr>
      </w:pPr>
      <w:r>
        <w:rPr>
          <w:rFonts w:ascii="Arial" w:hAnsi="Arial"/>
        </w:rPr>
        <w:t xml:space="preserve">Multi-level </w:t>
      </w:r>
      <w:ins w:id="351" w:author="Author" w:date="2024-02-21T09:46:00Z">
        <w:r>
          <w:rPr>
            <w:rFonts w:ascii="Arial" w:hAnsi="Arial"/>
          </w:rPr>
          <w:t>imputation was</w:t>
        </w:r>
      </w:ins>
      <w:del w:id="352" w:author="Author" w:date="2024-02-21T09:46:00Z">
        <w:r>
          <w:rPr>
            <w:rFonts w:ascii="Arial" w:hAnsi="Arial"/>
          </w:rPr>
          <w:delText>Imputation will be</w:delText>
        </w:r>
      </w:del>
      <w:r>
        <w:rPr>
          <w:rFonts w:ascii="Arial" w:hAnsi="Arial"/>
        </w:rPr>
        <w:t xml:space="preserve"> performed with the R package mice 3.9.0 for education, TIV, DBP, WHR, CESD and hypertensive treatment (see prepare_data.R on github). The imputation </w:t>
      </w:r>
      <w:ins w:id="353" w:author="Author" w:date="2024-02-21T09:46:00Z">
        <w:r>
          <w:rPr>
            <w:rFonts w:ascii="Arial" w:hAnsi="Arial"/>
          </w:rPr>
          <w:t>was</w:t>
        </w:r>
      </w:ins>
      <w:del w:id="354" w:author="Author" w:date="2024-02-21T09:46:00Z">
        <w:r>
          <w:rPr>
            <w:rFonts w:ascii="Arial" w:hAnsi="Arial"/>
          </w:rPr>
          <w:delText>will be</w:delText>
        </w:r>
      </w:del>
      <w:r>
        <w:rPr>
          <w:rFonts w:ascii="Arial" w:hAnsi="Arial"/>
        </w:rPr>
        <w:t xml:space="preserve"> based on all available cases after applying exclusion criteria and </w:t>
      </w:r>
      <w:ins w:id="355" w:author="Author" w:date="2024-02-21T09:46:00Z">
        <w:r>
          <w:rPr>
            <w:rFonts w:ascii="Arial" w:hAnsi="Arial"/>
          </w:rPr>
          <w:t>was</w:t>
        </w:r>
      </w:ins>
      <w:del w:id="356" w:author="Author" w:date="2024-02-21T09:46:00Z">
        <w:r>
          <w:rPr>
            <w:rFonts w:ascii="Arial" w:hAnsi="Arial"/>
          </w:rPr>
          <w:delText>will be</w:delText>
        </w:r>
      </w:del>
      <w:r>
        <w:rPr>
          <w:rFonts w:ascii="Arial" w:hAnsi="Arial"/>
        </w:rPr>
        <w:t xml:space="preserve"> repeated 5 times with 10 iterations. </w:t>
      </w:r>
      <w:del w:id="357" w:author="Author" w:date="2024-02-21T09:46:00Z">
        <w:r>
          <w:rPr>
            <w:rFonts w:ascii="Arial" w:hAnsi="Arial"/>
          </w:rPr>
          <w:br/>
        </w:r>
      </w:del>
      <w:r>
        <w:rPr>
          <w:rFonts w:ascii="Arial" w:hAnsi="Arial"/>
        </w:rPr>
        <w:t xml:space="preserve">We </w:t>
      </w:r>
      <w:ins w:id="358" w:author="Author" w:date="2024-02-21T09:46:00Z">
        <w:r>
          <w:rPr>
            <w:rFonts w:ascii="Arial" w:hAnsi="Arial"/>
          </w:rPr>
          <w:t>reported</w:t>
        </w:r>
      </w:ins>
      <w:del w:id="359" w:author="Author" w:date="2024-02-21T09:46:00Z">
        <w:r>
          <w:rPr>
            <w:rFonts w:ascii="Arial" w:hAnsi="Arial"/>
          </w:rPr>
          <w:delText>will report</w:delText>
        </w:r>
      </w:del>
      <w:r>
        <w:rPr>
          <w:rFonts w:ascii="Arial" w:hAnsi="Arial"/>
        </w:rPr>
        <w:t xml:space="preserve"> the percentage of missing data for each of the variables. Imputation methods for education and TIV (2nd level variables) </w:t>
      </w:r>
      <w:ins w:id="360" w:author="Author" w:date="2024-02-21T09:46:00Z">
        <w:r>
          <w:rPr>
            <w:rFonts w:ascii="Arial" w:hAnsi="Arial"/>
          </w:rPr>
          <w:t>were “</w:t>
        </w:r>
      </w:ins>
      <w:del w:id="361" w:author="Author" w:date="2024-02-21T09:46:00Z">
        <w:r>
          <w:rPr>
            <w:rFonts w:ascii="Arial" w:hAnsi="Arial"/>
          </w:rPr>
          <w:delText>will be "</w:delText>
        </w:r>
      </w:del>
      <w:r>
        <w:rPr>
          <w:rFonts w:ascii="Arial" w:hAnsi="Arial"/>
        </w:rPr>
        <w:t>2l.bin</w:t>
      </w:r>
      <w:ins w:id="362" w:author="Author" w:date="2024-02-21T09:46:00Z">
        <w:r>
          <w:rPr>
            <w:rFonts w:ascii="Arial" w:hAnsi="Arial"/>
          </w:rPr>
          <w:t>”</w:t>
        </w:r>
      </w:ins>
      <w:del w:id="363" w:author="Author" w:date="2024-02-21T09:46:00Z">
        <w:r>
          <w:rPr>
            <w:rFonts w:ascii="Arial" w:hAnsi="Arial"/>
          </w:rPr>
          <w:delText>"</w:delText>
        </w:r>
      </w:del>
      <w:r>
        <w:rPr>
          <w:rFonts w:ascii="Arial" w:hAnsi="Arial"/>
        </w:rPr>
        <w:t xml:space="preserve"> and </w:t>
      </w:r>
      <w:ins w:id="364" w:author="Author" w:date="2024-02-21T09:46:00Z">
        <w:r>
          <w:rPr>
            <w:rFonts w:ascii="Arial" w:hAnsi="Arial"/>
          </w:rPr>
          <w:t>“</w:t>
        </w:r>
      </w:ins>
      <w:del w:id="365" w:author="Author" w:date="2024-02-21T09:46:00Z">
        <w:r>
          <w:rPr>
            <w:rFonts w:ascii="Arial" w:hAnsi="Arial"/>
          </w:rPr>
          <w:delText>"</w:delText>
        </w:r>
      </w:del>
      <w:r>
        <w:rPr>
          <w:rFonts w:ascii="Arial" w:hAnsi="Arial"/>
        </w:rPr>
        <w:t>2lonly.pmm</w:t>
      </w:r>
      <w:ins w:id="366" w:author="Author" w:date="2024-02-21T09:46:00Z">
        <w:r>
          <w:rPr>
            <w:rFonts w:ascii="Arial" w:hAnsi="Arial"/>
          </w:rPr>
          <w:t>”,</w:t>
        </w:r>
      </w:ins>
      <w:del w:id="367" w:author="Author" w:date="2024-02-21T09:46:00Z">
        <w:r>
          <w:rPr>
            <w:rFonts w:ascii="Arial" w:hAnsi="Arial"/>
          </w:rPr>
          <w:delText>",</w:delText>
        </w:r>
      </w:del>
      <w:r>
        <w:rPr>
          <w:rFonts w:ascii="Arial" w:hAnsi="Arial"/>
        </w:rPr>
        <w:t xml:space="preserve"> and for DBP, WHR, CESD and hypertensive treatment we </w:t>
      </w:r>
      <w:ins w:id="368" w:author="Author" w:date="2024-02-21T09:46:00Z">
        <w:r>
          <w:rPr>
            <w:rFonts w:ascii="Arial" w:hAnsi="Arial"/>
          </w:rPr>
          <w:t>used</w:t>
        </w:r>
      </w:ins>
      <w:del w:id="369" w:author="Author" w:date="2024-02-21T09:46:00Z">
        <w:r>
          <w:rPr>
            <w:rFonts w:ascii="Arial" w:hAnsi="Arial"/>
          </w:rPr>
          <w:delText>will use</w:delText>
        </w:r>
      </w:del>
      <w:r>
        <w:rPr>
          <w:rFonts w:ascii="Arial" w:hAnsi="Arial"/>
        </w:rPr>
        <w:t xml:space="preserve"> “2l.pan”. See below for the variables used for the imputations.</w:t>
      </w:r>
      <w:del w:id="370" w:author="Author" w:date="2024-02-21T09:46:00Z">
        <w:r>
          <w:rPr>
            <w:rFonts w:ascii="Arial" w:hAnsi="Arial"/>
          </w:rPr>
          <w:br/>
        </w:r>
      </w:del>
    </w:p>
    <w:p>
      <w:pPr>
        <w:pStyle w:val="FirstParagraph"/>
        <w:rPr>
          <w:rFonts w:ascii="Arial" w:hAnsi="Arial"/>
        </w:rPr>
      </w:pPr>
      <w:r>
        <w:rPr>
          <w:rFonts w:ascii="Arial" w:hAnsi="Arial"/>
          <w:sz w:val="28"/>
        </w:rPr>
        <w:t>Power Calculation</w:t>
      </w:r>
    </w:p>
    <w:p>
      <w:pPr>
        <w:pStyle w:val="Heading5"/>
        <w:rPr>
          <w:rFonts w:ascii="Arial" w:hAnsi="Arial"/>
        </w:rPr>
      </w:pPr>
      <w:r>
        <w:rPr>
          <w:rFonts w:ascii="Arial" w:hAnsi="Arial"/>
        </w:rPr>
        <w:t>Power calculation for Model M1</w:t>
      </w:r>
    </w:p>
    <w:p>
      <w:pPr>
        <w:pStyle w:val="FirstParagraph"/>
        <w:rPr>
          <w:rFonts w:ascii="Roboto" w:hAnsi="Roboto"/>
        </w:rPr>
      </w:pPr>
      <w:r>
        <w:rPr>
          <w:rFonts w:ascii="Arial" w:hAnsi="Arial"/>
        </w:rPr>
        <w:t xml:space="preserve">We performed a power calculation by simulating the effects of interest based on LIFE-Adult baseline data and previous studies. All code can be found on </w:t>
      </w:r>
      <w:hyperlink r:id="rId5" w:tgtFrame="https://github.com/fBeyer89/VRF-and-progression-of-WML">
        <w:r>
          <w:rPr>
            <w:rStyle w:val="InternetLink"/>
            <w:rFonts w:ascii="Arial" w:hAnsi="Arial"/>
          </w:rPr>
          <w:t>https://github.com/fBeyer89/VRF-and-progression-of-WML</w:t>
        </w:r>
      </w:hyperlink>
      <w:r>
        <w:rPr>
          <w:rFonts w:ascii="Arial" w:hAnsi="Arial"/>
        </w:rPr>
        <w:t>.</w:t>
        <w:br/>
      </w:r>
    </w:p>
    <w:p>
      <w:pPr>
        <w:pStyle w:val="Normal"/>
        <w:rPr>
          <w:rFonts w:ascii="Arial" w:hAnsi="Arial"/>
        </w:rPr>
      </w:pPr>
      <w:r>
        <w:rPr>
          <w:rFonts w:ascii="Arial" w:hAnsi="Arial"/>
        </w:rPr>
        <w:t>We simulated individual data points based on three components: cross-sectional variation, longitudinal variation and error terms.</w:t>
        <w:br/>
        <w:t xml:space="preserve">We based the cross-sectional variation on the baseline associations of age, gender, systolic blood pressure (SBP), WHR with </w:t>
      </w:r>
      <w:ins w:id="372" w:author="Author" w:date="2024-02-21T09:46:00Z">
        <w:r>
          <w:rPr>
            <w:rFonts w:ascii="Arial" w:hAnsi="Arial"/>
          </w:rPr>
          <w:t>WMH</w:t>
        </w:r>
      </w:ins>
      <w:del w:id="373" w:author="Author" w:date="2024-02-21T09:46:00Z">
        <w:r>
          <w:rPr>
            <w:rFonts w:ascii="Arial" w:hAnsi="Arial"/>
          </w:rPr>
          <w:delText>WML</w:delText>
        </w:r>
      </w:del>
      <w:r>
        <w:rPr>
          <w:rFonts w:ascii="Arial" w:hAnsi="Arial"/>
        </w:rPr>
        <w:t xml:space="preserve"> in LIFE-Adult participants over 50 years. We used systolic blood pressure but effects have been shown to be similar or more pronounced for DBP. First, we fitted the predictors to the baseline </w:t>
      </w:r>
      <w:ins w:id="374" w:author="Author" w:date="2024-02-21T09:46:00Z">
        <w:r>
          <w:rPr>
            <w:rFonts w:ascii="Arial" w:hAnsi="Arial"/>
          </w:rPr>
          <w:t>WMH</w:t>
        </w:r>
      </w:ins>
      <w:del w:id="375" w:author="Author" w:date="2024-02-21T09:46:00Z">
        <w:r>
          <w:rPr>
            <w:rFonts w:ascii="Arial" w:hAnsi="Arial"/>
          </w:rPr>
          <w:delText>WML</w:delText>
        </w:r>
      </w:del>
      <w:r>
        <w:rPr>
          <w:rFonts w:ascii="Arial" w:hAnsi="Arial"/>
        </w:rPr>
        <w:t xml:space="preserve"> load using a log-linked GLM from the Gamma family.</w:t>
      </w:r>
    </w:p>
    <w:p>
      <w:pPr>
        <w:pStyle w:val="TextBody"/>
        <w:rPr>
          <w:rFonts w:ascii="Roboto" w:hAnsi="Roboto"/>
        </w:rPr>
      </w:pPr>
      <w:r>
        <w:rPr>
          <w:rFonts w:ascii="Arial" w:hAnsi="Arial"/>
        </w:rPr>
        <w:t xml:space="preserve">The advantage of this approach is that we </w:t>
      </w:r>
      <w:ins w:id="376" w:author="Author" w:date="2024-02-21T09:46:00Z">
        <w:r>
          <w:rPr>
            <w:rFonts w:ascii="Arial" w:hAnsi="Arial"/>
          </w:rPr>
          <w:t>could</w:t>
        </w:r>
      </w:ins>
      <w:del w:id="377" w:author="Author" w:date="2024-02-21T09:46:00Z">
        <w:r>
          <w:rPr>
            <w:rFonts w:ascii="Arial" w:hAnsi="Arial"/>
          </w:rPr>
          <w:delText>can</w:delText>
        </w:r>
      </w:del>
      <w:r>
        <w:rPr>
          <w:rFonts w:ascii="Arial" w:hAnsi="Arial"/>
        </w:rPr>
        <w:t xml:space="preserve"> use these coefficients to estimate </w:t>
      </w:r>
      <w:ins w:id="378" w:author="Author" w:date="2024-02-21T09:46:00Z">
        <w:r>
          <w:rPr>
            <w:rFonts w:ascii="Arial" w:hAnsi="Arial"/>
          </w:rPr>
          <w:t>WMH</w:t>
        </w:r>
      </w:ins>
      <w:del w:id="379" w:author="Author" w:date="2024-02-21T09:46:00Z">
        <w:r>
          <w:rPr>
            <w:rFonts w:ascii="Arial" w:hAnsi="Arial"/>
          </w:rPr>
          <w:delText>WML</w:delText>
        </w:r>
      </w:del>
      <w:r>
        <w:rPr>
          <w:rFonts w:ascii="Arial" w:hAnsi="Arial"/>
        </w:rPr>
        <w:t xml:space="preserve"> load in its original unit (cm³) and thus </w:t>
      </w:r>
      <w:ins w:id="380" w:author="Author" w:date="2024-02-21T09:46:00Z">
        <w:r>
          <w:rPr>
            <w:rFonts w:ascii="Arial" w:hAnsi="Arial"/>
          </w:rPr>
          <w:t>combined</w:t>
        </w:r>
      </w:ins>
      <w:del w:id="381" w:author="Author" w:date="2024-02-21T09:46:00Z">
        <w:r>
          <w:rPr>
            <w:rFonts w:ascii="Arial" w:hAnsi="Arial"/>
          </w:rPr>
          <w:delText>combine</w:delText>
        </w:r>
      </w:del>
      <w:r>
        <w:rPr>
          <w:rFonts w:ascii="Arial" w:hAnsi="Arial"/>
        </w:rPr>
        <w:t xml:space="preserve"> cross-sectional effects with longitudinal effect sizes from the published literature. Then, we drew random samples from a multivariate normal distribution of age, gender, SBP, WHR and ICV with the same mean and covariance matrix as in the baseline data. Using the coefficients derived from the GLM and the simulated predictors, we calculated baseline estimates of </w:t>
      </w:r>
      <w:ins w:id="382" w:author="Author" w:date="2024-02-21T09:46:00Z">
        <w:r>
          <w:rPr>
            <w:rFonts w:ascii="Arial" w:hAnsi="Arial"/>
          </w:rPr>
          <w:t>WMH</w:t>
        </w:r>
      </w:ins>
      <w:del w:id="383" w:author="Author" w:date="2024-02-21T09:46:00Z">
        <w:r>
          <w:rPr>
            <w:rFonts w:ascii="Arial" w:hAnsi="Arial"/>
          </w:rPr>
          <w:delText>WML</w:delText>
        </w:r>
      </w:del>
      <w:r>
        <w:rPr>
          <w:rFonts w:ascii="Arial" w:hAnsi="Arial"/>
        </w:rPr>
        <w:t xml:space="preserve"> in cm³ </w:t>
      </w:r>
      <w:ins w:id="384" w:author="Author" w:date="2024-02-21T09:46:00Z">
        <w:r>
          <w:rPr>
            <w:rFonts w:ascii="Arial" w:hAnsi="Arial"/>
          </w:rPr>
          <w:t>.</w:t>
        </w:r>
      </w:ins>
      <w:del w:id="385" w:author="Author" w:date="2024-02-21T09:46:00Z">
        <w:r>
          <w:rPr>
            <w:rFonts w:ascii="Arial" w:hAnsi="Arial"/>
          </w:rPr>
          <w:delText>(see Figure 1).</w:delText>
        </w:r>
      </w:del>
      <w:r>
        <w:rPr>
          <w:rFonts w:ascii="Arial" w:hAnsi="Arial"/>
        </w:rPr>
        <w:br/>
        <w:t xml:space="preserve">The longitudinal effect of elapsed time on </w:t>
      </w:r>
      <w:ins w:id="386" w:author="Author" w:date="2024-02-21T09:46:00Z">
        <w:r>
          <w:rPr>
            <w:rFonts w:ascii="Arial" w:hAnsi="Arial"/>
          </w:rPr>
          <w:t>WMH</w:t>
        </w:r>
      </w:ins>
      <w:del w:id="387" w:author="Author" w:date="2024-02-21T09:46:00Z">
        <w:r>
          <w:rPr>
            <w:rFonts w:ascii="Arial" w:hAnsi="Arial"/>
          </w:rPr>
          <w:delText>WML</w:delText>
        </w:r>
      </w:del>
      <w:r>
        <w:rPr>
          <w:rFonts w:ascii="Arial" w:hAnsi="Arial"/>
        </w:rPr>
        <w:t xml:space="preserve"> was based on eight epidemiological and interventional studies in older adults (age &gt; 60 years) (de Havenon et al. </w:t>
      </w:r>
      <w:r>
        <w:rPr>
          <w:rFonts w:ascii="Arial" w:hAnsi="Arial"/>
          <w:lang w:val="fr-FR"/>
        </w:rPr>
        <w:t>(</w:t>
      </w:r>
      <w:hyperlink w:anchor="ref-dehavenonBloodPressureGlycemic2019" w:tgtFrame="#ref-dehavenonBloodPressureGlycemic2019">
        <w:r>
          <w:rPr>
            <w:rStyle w:val="InternetLink"/>
            <w:rFonts w:ascii="Arial" w:hAnsi="Arial"/>
            <w:lang w:val="fr-FR"/>
          </w:rPr>
          <w:t>2019</w:t>
        </w:r>
      </w:hyperlink>
      <w:r>
        <w:rPr>
          <w:rFonts w:ascii="Arial" w:hAnsi="Arial"/>
          <w:lang w:val="fr-FR"/>
        </w:rPr>
        <w:t>); Dickie et al. (</w:t>
      </w:r>
      <w:hyperlink w:anchor="ref-dickieProgressionWhiteMatter2016" w:tgtFrame="#ref-dickieProgressionWhiteMatter2016">
        <w:r>
          <w:rPr>
            <w:rStyle w:val="InternetLink"/>
            <w:rFonts w:ascii="Arial" w:hAnsi="Arial"/>
            <w:lang w:val="fr-FR"/>
          </w:rPr>
          <w:t>2016</w:t>
        </w:r>
      </w:hyperlink>
      <w:r>
        <w:rPr>
          <w:rFonts w:ascii="Arial" w:hAnsi="Arial"/>
          <w:lang w:val="fr-FR"/>
        </w:rPr>
        <w:t>); Godin et al. (</w:t>
      </w:r>
      <w:hyperlink w:anchor="ref-godin2011antihypertensive" w:tgtFrame="#ref-godin2011antihypertensive">
        <w:r>
          <w:rPr>
            <w:rStyle w:val="InternetLink"/>
            <w:rFonts w:ascii="Arial" w:hAnsi="Arial"/>
            <w:lang w:val="fr-FR"/>
          </w:rPr>
          <w:t>2011</w:t>
        </w:r>
      </w:hyperlink>
      <w:r>
        <w:rPr>
          <w:rFonts w:ascii="Arial" w:hAnsi="Arial"/>
          <w:lang w:val="fr-FR"/>
        </w:rPr>
        <w:t>); Nasrallah et al. (</w:t>
      </w:r>
      <w:hyperlink w:anchor="ref-nasrallahAssociationIntensiveVs2019" w:tgtFrame="#ref-nasrallahAssociationIntensiveVs2019">
        <w:r>
          <w:rPr>
            <w:rStyle w:val="InternetLink"/>
            <w:rFonts w:ascii="Arial" w:hAnsi="Arial"/>
            <w:lang w:val="fr-FR"/>
          </w:rPr>
          <w:t>2019</w:t>
        </w:r>
      </w:hyperlink>
      <w:r>
        <w:rPr>
          <w:rFonts w:ascii="Arial" w:hAnsi="Arial"/>
          <w:lang w:val="fr-FR"/>
        </w:rPr>
        <w:t xml:space="preserve">); Scharf et al. </w:t>
      </w:r>
      <w:r>
        <w:rPr>
          <w:rFonts w:ascii="Arial" w:hAnsi="Arial"/>
        </w:rPr>
        <w:t>(</w:t>
      </w:r>
      <w:hyperlink w:anchor="X003ff1da26a04bcfbabaa823ebecda1d16bd31e" w:tgtFrame="#X003ff1da26a04bcfbabaa823ebecda1d16bd31e">
        <w:r>
          <w:rPr>
            <w:rStyle w:val="InternetLink"/>
            <w:rFonts w:ascii="Arial" w:hAnsi="Arial"/>
          </w:rPr>
          <w:t>2019</w:t>
        </w:r>
      </w:hyperlink>
      <w:r>
        <w:rPr>
          <w:rFonts w:ascii="Arial" w:hAnsi="Arial"/>
        </w:rPr>
        <w:t>); R. Schmidt et al. (</w:t>
      </w:r>
      <w:hyperlink w:anchor="ref-schmidtWhiteMatterLesion2005" w:tgtFrame="#ref-schmidtWhiteMatterLesion2005">
        <w:r>
          <w:rPr>
            <w:rStyle w:val="InternetLink"/>
            <w:rFonts w:ascii="Arial" w:hAnsi="Arial"/>
          </w:rPr>
          <w:t>2005</w:t>
        </w:r>
      </w:hyperlink>
      <w:r>
        <w:rPr>
          <w:rFonts w:ascii="Arial" w:hAnsi="Arial"/>
        </w:rPr>
        <w:t>) Peng et al. (</w:t>
      </w:r>
      <w:hyperlink w:anchor="ref-peng14" w:tgtFrame="#ref-peng14">
        <w:r>
          <w:rPr>
            <w:rStyle w:val="InternetLink"/>
            <w:rFonts w:ascii="Arial" w:hAnsi="Arial"/>
          </w:rPr>
          <w:t>2014</w:t>
        </w:r>
      </w:hyperlink>
      <w:r>
        <w:rPr>
          <w:rFonts w:ascii="Arial" w:hAnsi="Arial"/>
        </w:rPr>
        <w:t>)).</w:t>
      </w:r>
      <w:r>
        <w:fldChar w:fldCharType="begin"/>
      </w:r>
      <w:r>
        <w:rPr>
          <w:rFonts w:ascii="Arial" w:hAnsi="Arial"/>
        </w:rPr>
        <w:instrText>ADDIN EN.CITE</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fldChar w:fldCharType="begin"/>
      </w:r>
      <w:r>
        <w:rPr>
          <w:rFonts w:ascii="Arial" w:hAnsi="Arial"/>
        </w:rPr>
        <w:instrText>ADDIN EN.CITE.DATA</w:instrText>
      </w:r>
      <w:bookmarkStart w:id="13" w:name="__Fieldmark__7841_2589038592"/>
      <w:r>
        <w:rPr>
          <w:rFonts w:ascii="Arial" w:hAnsi="Arial"/>
        </w:rPr>
      </w:r>
      <w:r>
        <w:rPr>
          <w:rFonts w:ascii="Arial" w:hAnsi="Arial"/>
        </w:rPr>
        <w:fldChar w:fldCharType="separate"/>
      </w:r>
      <w:r>
        <w:rPr>
          <w:rFonts w:ascii="Arial" w:hAnsi="Arial"/>
        </w:rPr>
      </w:r>
      <w:bookmarkStart w:id="14" w:name="__Fieldmark__7425_1699461115"/>
      <w:bookmarkStart w:id="15" w:name="__Fieldmark__1070_2589038592"/>
      <w:bookmarkStart w:id="16" w:name="__Fieldmark__1073_2589038592"/>
      <w:bookmarkStart w:id="17" w:name="__Fieldmark__7844_2589038592"/>
      <w:bookmarkStart w:id="18" w:name="__Fieldmark__7424_1699461115"/>
      <w:r>
        <w:rPr>
          <w:rFonts w:ascii="Arial" w:hAnsi="Arial"/>
        </w:rPr>
      </w:r>
      <w:r>
        <w:rPr>
          <w:rFonts w:ascii="Arial" w:hAnsi="Arial"/>
        </w:rPr>
        <w:fldChar w:fldCharType="end"/>
      </w:r>
      <w:bookmarkEnd w:id="13"/>
      <w:bookmarkEnd w:id="14"/>
      <w:bookmarkEnd w:id="15"/>
      <w:bookmarkEnd w:id="16"/>
      <w:bookmarkEnd w:id="17"/>
      <w:bookmarkEnd w:id="18"/>
      <w:r>
        <w:rPr>
          <w:rFonts w:ascii="Arial" w:hAnsi="Arial"/>
        </w:rPr>
        <w:t xml:space="preserve"> The weighted average annual change in </w:t>
      </w:r>
      <w:ins w:id="388" w:author="Author" w:date="2024-02-21T09:46:00Z">
        <w:r>
          <w:rPr>
            <w:rFonts w:ascii="Arial" w:hAnsi="Arial"/>
          </w:rPr>
          <w:t>WMH</w:t>
        </w:r>
      </w:ins>
      <w:del w:id="389" w:author="Author" w:date="2024-02-21T09:46:00Z">
        <w:r>
          <w:rPr>
            <w:rFonts w:ascii="Arial" w:hAnsi="Arial"/>
          </w:rPr>
          <w:delText>WML</w:delText>
        </w:r>
      </w:del>
      <w:r>
        <w:rPr>
          <w:rFonts w:ascii="Arial" w:hAnsi="Arial"/>
        </w:rPr>
        <w:t xml:space="preserve"> based on these studies was 0.64 cm³. As the prevalence of risk factors (hypertension, diabetes) and mean age varies across these studies, an average </w:t>
      </w:r>
      <w:ins w:id="390" w:author="Author" w:date="2024-02-21T09:46:00Z">
        <w:r>
          <w:rPr>
            <w:rFonts w:ascii="Arial" w:hAnsi="Arial"/>
          </w:rPr>
          <w:t>WMH</w:t>
        </w:r>
      </w:ins>
      <w:del w:id="391" w:author="Author" w:date="2024-02-21T09:46:00Z">
        <w:r>
          <w:rPr>
            <w:rFonts w:ascii="Arial" w:hAnsi="Arial"/>
          </w:rPr>
          <w:delText>WML</w:delText>
        </w:r>
      </w:del>
      <w:r>
        <w:rPr>
          <w:rFonts w:ascii="Arial" w:hAnsi="Arial"/>
        </w:rPr>
        <w:t xml:space="preserve"> annual change of 0.64 cm³ is likely to overestimate the isolated effect of time on </w:t>
      </w:r>
      <w:ins w:id="392" w:author="Author" w:date="2024-02-21T09:46:00Z">
        <w:r>
          <w:rPr>
            <w:rFonts w:ascii="Arial" w:hAnsi="Arial"/>
          </w:rPr>
          <w:t>WMH</w:t>
        </w:r>
      </w:ins>
      <w:del w:id="393" w:author="Author" w:date="2024-02-21T09:46:00Z">
        <w:r>
          <w:rPr>
            <w:rFonts w:ascii="Arial" w:hAnsi="Arial"/>
          </w:rPr>
          <w:delText>WML</w:delText>
        </w:r>
      </w:del>
      <w:r>
        <w:rPr>
          <w:rFonts w:ascii="Arial" w:hAnsi="Arial"/>
        </w:rPr>
        <w:t xml:space="preserve">. Further, most studies reported the estimates in units of cm³ from linear models without considering the strongly skewed distribution of </w:t>
      </w:r>
      <w:ins w:id="394" w:author="Author" w:date="2024-02-21T09:46:00Z">
        <w:r>
          <w:rPr>
            <w:rFonts w:ascii="Arial" w:hAnsi="Arial"/>
          </w:rPr>
          <w:t>WMH</w:t>
        </w:r>
      </w:ins>
      <w:del w:id="395" w:author="Author" w:date="2024-02-21T09:46:00Z">
        <w:r>
          <w:rPr>
            <w:rFonts w:ascii="Arial" w:hAnsi="Arial"/>
          </w:rPr>
          <w:delText>WML</w:delText>
        </w:r>
      </w:del>
      <w:r>
        <w:rPr>
          <w:rFonts w:ascii="Arial" w:hAnsi="Arial"/>
        </w:rPr>
        <w:t xml:space="preserve"> volume, and are thus biased.</w:t>
      </w:r>
      <w:ins w:id="396" w:author="Author" w:date="2024-02-21T09:46:00Z">
        <w:r>
          <w:rPr>
            <w:rFonts w:ascii="Arial" w:hAnsi="Arial"/>
          </w:rPr>
          <w:t> </w:t>
        </w:r>
      </w:ins>
      <w:del w:id="397" w:author="Author" w:date="2024-02-21T09:46:00Z">
        <w:r>
          <w:rPr>
            <w:rFonts w:ascii="Arial" w:hAnsi="Arial"/>
          </w:rPr>
          <w:delText xml:space="preserve"> </w:delText>
        </w:r>
      </w:del>
      <w:r>
        <w:rPr>
          <w:rFonts w:ascii="Arial" w:hAnsi="Arial"/>
        </w:rPr>
        <w:t xml:space="preserve">For a more conservative estimate, we based the individual change in </w:t>
      </w:r>
      <w:ins w:id="398" w:author="Author" w:date="2024-02-21T09:46:00Z">
        <w:r>
          <w:rPr>
            <w:rFonts w:ascii="Arial" w:hAnsi="Arial"/>
          </w:rPr>
          <w:t>WMH</w:t>
        </w:r>
      </w:ins>
      <w:del w:id="399" w:author="Author" w:date="2024-02-21T09:46:00Z">
        <w:r>
          <w:rPr>
            <w:rFonts w:ascii="Arial" w:hAnsi="Arial"/>
          </w:rPr>
          <w:delText>WML</w:delText>
        </w:r>
      </w:del>
      <w:r>
        <w:rPr>
          <w:rFonts w:ascii="Arial" w:hAnsi="Arial"/>
        </w:rPr>
        <w:t xml:space="preserve"> from baseline to follow-up on a normal distribution with the mean at the half of the estimated </w:t>
      </w:r>
      <w:ins w:id="400" w:author="Author" w:date="2024-02-21T09:46:00Z">
        <w:r>
          <w:rPr>
            <w:rFonts w:ascii="Arial" w:hAnsi="Arial"/>
          </w:rPr>
          <w:t>WMH</w:t>
        </w:r>
      </w:ins>
      <w:del w:id="401" w:author="Author" w:date="2024-02-21T09:46:00Z">
        <w:r>
          <w:rPr>
            <w:rFonts w:ascii="Arial" w:hAnsi="Arial"/>
          </w:rPr>
          <w:delText>WML</w:delText>
        </w:r>
      </w:del>
      <w:r>
        <w:rPr>
          <w:rFonts w:ascii="Arial" w:hAnsi="Arial"/>
        </w:rPr>
        <w:t xml:space="preserve"> annual change (0.32 cm³/y) and a relatively low standard deviation of 0.1 cm³, reflecting the fact that elapsed time is overall positively associated with the progression of </w:t>
      </w:r>
      <w:ins w:id="402" w:author="Author" w:date="2024-02-21T09:46:00Z">
        <w:r>
          <w:rPr>
            <w:rFonts w:ascii="Arial" w:hAnsi="Arial"/>
          </w:rPr>
          <w:t>WMH</w:t>
        </w:r>
      </w:ins>
      <w:del w:id="403" w:author="Author" w:date="2024-02-21T09:46:00Z">
        <w:r>
          <w:rPr>
            <w:rFonts w:ascii="Arial" w:hAnsi="Arial"/>
          </w:rPr>
          <w:delText>WML</w:delText>
        </w:r>
      </w:del>
      <w:r>
        <w:rPr>
          <w:rFonts w:ascii="Arial" w:hAnsi="Arial"/>
        </w:rPr>
        <w:t xml:space="preserve">. If values of age-related </w:t>
      </w:r>
      <w:ins w:id="404" w:author="Author" w:date="2024-02-21T09:46:00Z">
        <w:r>
          <w:rPr>
            <w:rFonts w:ascii="Arial" w:hAnsi="Arial"/>
          </w:rPr>
          <w:t>WMH</w:t>
        </w:r>
      </w:ins>
      <w:del w:id="405" w:author="Author" w:date="2024-02-21T09:46:00Z">
        <w:r>
          <w:rPr>
            <w:rFonts w:ascii="Arial" w:hAnsi="Arial"/>
          </w:rPr>
          <w:delText>WML</w:delText>
        </w:r>
      </w:del>
      <w:r>
        <w:rPr>
          <w:rFonts w:ascii="Arial" w:hAnsi="Arial"/>
        </w:rPr>
        <w:t xml:space="preserve"> change below zero were drawn, they were set to 0.01.</w:t>
      </w:r>
      <w:del w:id="406" w:author="Author" w:date="2024-02-21T09:46:00Z">
        <w:r>
          <w:rPr>
            <w:rFonts w:ascii="Arial" w:hAnsi="Arial"/>
          </w:rPr>
          <w:delText xml:space="preserve"> </w:delText>
          <w:br/>
        </w:r>
      </w:del>
    </w:p>
    <w:p>
      <w:pPr>
        <w:pStyle w:val="Normal"/>
        <w:rPr>
          <w:del w:id="443" w:author="Author" w:date="2024-02-21T09:46:00Z"/>
        </w:rPr>
      </w:pPr>
      <w:r>
        <w:rPr>
          <w:rFonts w:ascii="Arial" w:hAnsi="Arial"/>
        </w:rPr>
        <w:t xml:space="preserve">The modifying effect of baseline SBP and change in SBP on age-related change in WMH load was based on four epidemiological studies by (Dickie et al. </w:t>
      </w:r>
      <w:r>
        <w:rPr>
          <w:rFonts w:ascii="Arial" w:hAnsi="Arial"/>
          <w:lang w:val="fr-FR"/>
        </w:rPr>
        <w:t>(</w:t>
      </w:r>
      <w:hyperlink w:anchor="ref-dickieProgressionWhiteMatter2016" w:tgtFrame="#ref-dickieProgressionWhiteMatter2016">
        <w:r>
          <w:rPr>
            <w:rStyle w:val="InternetLink"/>
            <w:rFonts w:ascii="Arial" w:hAnsi="Arial"/>
            <w:lang w:val="fr-FR"/>
          </w:rPr>
          <w:t>2016</w:t>
        </w:r>
      </w:hyperlink>
      <w:r>
        <w:rPr>
          <w:rFonts w:ascii="Arial" w:hAnsi="Arial"/>
          <w:lang w:val="fr-FR"/>
        </w:rPr>
        <w:t>); Godin et al. (</w:t>
      </w:r>
      <w:hyperlink w:anchor="ref-godin2011antihypertensive" w:tgtFrame="#ref-godin2011antihypertensive">
        <w:r>
          <w:rPr>
            <w:rStyle w:val="InternetLink"/>
            <w:rFonts w:ascii="Arial" w:hAnsi="Arial"/>
            <w:lang w:val="fr-FR"/>
          </w:rPr>
          <w:t>2011</w:t>
        </w:r>
      </w:hyperlink>
      <w:r>
        <w:rPr>
          <w:rFonts w:ascii="Arial" w:hAnsi="Arial"/>
          <w:lang w:val="fr-FR"/>
        </w:rPr>
        <w:t>); Gottesman Rebecca et al. (</w:t>
      </w:r>
      <w:hyperlink w:anchor="X04b1bfdb5a901278972f24e35d623eb45594b53" w:tgtFrame="#X04b1bfdb5a901278972f24e35d623eb45594b53">
        <w:r>
          <w:rPr>
            <w:rStyle w:val="InternetLink"/>
            <w:rFonts w:ascii="Arial" w:hAnsi="Arial"/>
            <w:lang w:val="fr-FR"/>
          </w:rPr>
          <w:t>2010</w:t>
        </w:r>
      </w:hyperlink>
      <w:r>
        <w:rPr>
          <w:rFonts w:ascii="Arial" w:hAnsi="Arial"/>
          <w:lang w:val="fr-FR"/>
        </w:rPr>
        <w:t xml:space="preserve">); Verhaaren et al. </w:t>
      </w:r>
      <w:r>
        <w:rPr>
          <w:rFonts w:ascii="Arial" w:hAnsi="Arial"/>
        </w:rPr>
        <w:t>(</w:t>
      </w:r>
      <w:hyperlink w:anchor="X789dab840521e5916f8858d9d9c2056329a39b8" w:tgtFrame="#X789dab840521e5916f8858d9d9c2056329a39b8">
        <w:r>
          <w:rPr>
            <w:rStyle w:val="InternetLink"/>
            <w:rFonts w:ascii="Arial" w:hAnsi="Arial"/>
          </w:rPr>
          <w:t>2015</w:t>
        </w:r>
      </w:hyperlink>
      <w:r>
        <w:rPr>
          <w:rFonts w:ascii="Arial" w:hAnsi="Arial"/>
        </w:rPr>
        <w:t xml:space="preserve">)). </w:t>
      </w:r>
      <w:r>
        <w:fldChar w:fldCharType="begin"/>
      </w:r>
      <w:r>
        <w:rPr>
          <w:rFonts w:ascii="Arial" w:hAnsi="Arial"/>
        </w:rPr>
        <w:instrText>ADDIN EN.CITE</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fldChar w:fldCharType="begin"/>
      </w:r>
      <w:r>
        <w:rPr>
          <w:rFonts w:ascii="Arial" w:hAnsi="Arial"/>
        </w:rPr>
        <w:instrText>ADDIN EN.CITE.DATA</w:instrText>
      </w:r>
      <w:bookmarkStart w:id="19" w:name="__Fieldmark__8089_2589038592"/>
      <w:r>
        <w:rPr>
          <w:rFonts w:ascii="Arial" w:hAnsi="Arial"/>
        </w:rPr>
      </w:r>
      <w:r>
        <w:rPr>
          <w:rFonts w:ascii="Arial" w:hAnsi="Arial"/>
        </w:rPr>
        <w:fldChar w:fldCharType="separate"/>
      </w:r>
      <w:r>
        <w:rPr>
          <w:rFonts w:ascii="Arial" w:hAnsi="Arial"/>
        </w:rPr>
      </w:r>
      <w:bookmarkStart w:id="20" w:name="__Fieldmark__1279_2589038592"/>
      <w:bookmarkStart w:id="21" w:name="__Fieldmark__7683_1699461115"/>
      <w:bookmarkStart w:id="22" w:name="__Fieldmark__7684_1699461115"/>
      <w:bookmarkStart w:id="23" w:name="__Fieldmark__1276_2589038592"/>
      <w:bookmarkStart w:id="24" w:name="__Fieldmark__8092_2589038592"/>
      <w:r>
        <w:rPr>
          <w:rFonts w:ascii="Arial" w:hAnsi="Arial"/>
        </w:rPr>
      </w:r>
      <w:r>
        <w:rPr>
          <w:rFonts w:ascii="Arial" w:hAnsi="Arial"/>
        </w:rPr>
        <w:fldChar w:fldCharType="end"/>
      </w:r>
      <w:del w:id="407" w:author="Author" w:date="2024-02-21T09:46:00Z">
        <w:bookmarkEnd w:id="19"/>
        <w:bookmarkEnd w:id="20"/>
        <w:bookmarkEnd w:id="21"/>
        <w:bookmarkEnd w:id="22"/>
        <w:bookmarkEnd w:id="23"/>
        <w:bookmarkEnd w:id="24"/>
        <w:r>
          <w:rPr>
            <w:rFonts w:ascii="Arial" w:hAnsi="Arial"/>
            <w:lang w:val="en-US"/>
          </w:rPr>
          <w:br/>
        </w:r>
      </w:del>
      <w:r>
        <w:rPr>
          <w:rFonts w:ascii="Arial" w:hAnsi="Arial"/>
        </w:rPr>
        <w:t>For baseline SBP, the average modifying effect of 1 mmHg average SBP was 0.0052 cm³/y. We used a standard deviation of 0.001 cm³/y to draw change estimates due to baseline SBP from a normal distribution. The effect of change in SBP could be drawn from only one study (Godin et al. (</w:t>
      </w:r>
      <w:hyperlink w:anchor="ref-godin2011antihypertensive" w:tgtFrame="#ref-godin2011antihypertensive">
        <w:r>
          <w:rPr>
            <w:rStyle w:val="InternetLink"/>
            <w:rFonts w:ascii="Arial" w:hAnsi="Arial"/>
          </w:rPr>
          <w:t>2011</w:t>
        </w:r>
      </w:hyperlink>
      <w:r>
        <w:rPr>
          <w:rFonts w:ascii="Arial" w:hAnsi="Arial"/>
        </w:rPr>
        <w:t>))</w:t>
      </w:r>
      <w:r>
        <w:fldChar w:fldCharType="begin"/>
      </w:r>
      <w:r>
        <w:rPr>
          <w:rFonts w:ascii="Arial" w:hAnsi="Arial"/>
        </w:rPr>
        <w:instrText>ADDIN EN.CITE &lt;EndNote&gt;&lt;Cite&gt;&lt;Author&gt;Godin&lt;/Author&gt;&lt;Year&gt;2011&lt;/Year&gt;&lt;RecNum&gt;1709&lt;/RecNum&gt;&lt;DisplayText&gt;(Godin et al., 2011)&lt;/DisplayText&gt;&lt;record&gt;&lt;rec-number&gt;1709&lt;/rec-number&gt;&lt;foreign-keys&gt;&lt;key app="EN" db-id="520wzdfxhfzws7edpwxp29tq92ztf2srvd2a" timestamp="1626771092"&gt;1709&lt;/key&gt;&lt;/foreign-keys&gt;&lt;ref-type name="Journal Article"&gt;17&lt;/ref-type&gt;&lt;contributors&gt;&lt;authors&gt;&lt;author&gt;Godin, Ophélia&lt;/author&gt;&lt;author&gt;Tzourio, Christophe&lt;/author&gt;&lt;author&gt;Maillard, Pauline&lt;/author&gt;&lt;author&gt;Mazoyer, Bernard&lt;/author&gt;&lt;author&gt;Dufouil, Carole&lt;/author&gt;&lt;/authors&gt;&lt;/contributors&gt;&lt;titles&gt;&lt;title&gt;Antihypertensive Treatment and Change in Blood Pressure Are Associated With the Progression of White Matter Lesion Volumes&lt;/title&gt;&lt;secondary-title&gt;Circulation&lt;/secondary-title&gt;&lt;/titles&gt;&lt;periodical&gt;&lt;full-title&gt;Circulation&lt;/full-title&gt;&lt;abbr-1&gt;Circulation&lt;/abbr-1&gt;&lt;abbr-2&gt;Circulation&lt;/abbr-2&gt;&lt;/periodical&gt;&lt;pages&gt;266-273&lt;/pages&gt;&lt;volume&gt;123&lt;/volume&gt;&lt;number&gt;3&lt;/number&gt;&lt;dates&gt;&lt;year&gt;2011&lt;/year&gt;&lt;pub-dates&gt;&lt;date&gt;2011/01/25&lt;/date&gt;&lt;/pub-dates&gt;&lt;/dates&gt;&lt;publisher&gt;American Heart Association&lt;/publisher&gt;&lt;urls&gt;&lt;related-urls&gt;&lt;url&gt;https://doi.org/10.1161/CIRCULATIONAHA.110.961052&lt;/url&gt;&lt;/related-urls&gt;&lt;/urls&gt;&lt;electronic-resource-num&gt;10.1161/CIRCULATIONAHA.110.961052&lt;/electronic-resource-num&gt;&lt;access-date&gt;2021/07/20&lt;/access-date&gt;&lt;/record&gt;&lt;/Cite&gt;&lt;/EndNote&gt;</w:instrText>
      </w:r>
      <w:r>
        <w:rPr>
          <w:rFonts w:ascii="Arial" w:hAnsi="Arial"/>
        </w:rPr>
      </w:r>
      <w:r>
        <w:rPr>
          <w:rFonts w:ascii="Arial" w:hAnsi="Arial"/>
        </w:rPr>
        <w:fldChar w:fldCharType="separate"/>
      </w:r>
      <w:r>
        <w:rPr>
          <w:rFonts w:ascii="Arial" w:hAnsi="Arial"/>
        </w:rPr>
      </w:r>
      <w:bookmarkStart w:id="25" w:name="__Fieldmark__7694_1699461115"/>
      <w:bookmarkStart w:id="26" w:name="__Fieldmark__8110_2589038592"/>
      <w:bookmarkStart w:id="27" w:name="__Fieldmark__1291_2589038592"/>
      <w:r>
        <w:rPr>
          <w:rFonts w:ascii="Arial" w:hAnsi="Arial"/>
        </w:rPr>
      </w:r>
      <w:r>
        <w:rPr>
          <w:rFonts w:ascii="Arial" w:hAnsi="Arial"/>
        </w:rPr>
        <w:fldChar w:fldCharType="end"/>
      </w:r>
      <w:bookmarkEnd w:id="25"/>
      <w:bookmarkEnd w:id="26"/>
      <w:bookmarkEnd w:id="27"/>
      <w:r>
        <w:rPr>
          <w:rFonts w:ascii="Arial" w:hAnsi="Arial"/>
        </w:rPr>
        <w:t xml:space="preserve"> and was 0.0025 cm³/y per mmHg. Again, we used a normal distribution with a standard deviation of 0.001 cm³/y.</w:t>
        <w:br/>
        <w:t xml:space="preserve">Previous longitudinal studies did not investigate baseline WHR as a predictor of </w:t>
      </w:r>
      <w:del w:id="408" w:author="Unknown Author" w:date="2024-02-21T11:11:47Z">
        <w:r>
          <w:rPr>
            <w:rFonts w:ascii="Arial" w:hAnsi="Arial"/>
          </w:rPr>
          <w:delText>WM</w:delText>
        </w:r>
      </w:del>
      <w:del w:id="409" w:author="Unknown Author" w:date="2024-02-21T11:12:04Z">
        <w:r>
          <w:rPr>
            <w:rFonts w:ascii="Arial" w:hAnsi="Arial"/>
          </w:rPr>
          <w:delText>L</w:delText>
        </w:r>
      </w:del>
      <w:r>
        <w:rPr>
          <w:rFonts w:ascii="Arial" w:hAnsi="Arial"/>
        </w:rPr>
        <w:t xml:space="preserve"> WMH progression. Studies on BMI either reported no effect (Dearborn et al. (</w:t>
      </w:r>
      <w:hyperlink w:anchor="ref-dearbornObesityInsulinResistance2015" w:tgtFrame="#ref-dearbornObesityInsulinResistance2015">
        <w:r>
          <w:rPr>
            <w:rStyle w:val="InternetLink"/>
            <w:rFonts w:ascii="Arial" w:hAnsi="Arial"/>
          </w:rPr>
          <w:t>2015</w:t>
        </w:r>
      </w:hyperlink>
      <w:r>
        <w:rPr>
          <w:rFonts w:ascii="Arial" w:hAnsi="Arial"/>
        </w:rPr>
        <w:t>); Scharf et al. (</w:t>
      </w:r>
      <w:hyperlink w:anchor="X003ff1da26a04bcfbabaa823ebecda1d16bd31e" w:tgtFrame="#X003ff1da26a04bcfbabaa823ebecda1d16bd31e">
        <w:r>
          <w:rPr>
            <w:rStyle w:val="InternetLink"/>
            <w:rFonts w:ascii="Arial" w:hAnsi="Arial"/>
          </w:rPr>
          <w:t>2019</w:t>
        </w:r>
      </w:hyperlink>
      <w:r>
        <w:rPr>
          <w:rFonts w:ascii="Arial" w:hAnsi="Arial"/>
        </w:rPr>
        <w:t>)) or did not show quantitative effect sizes (Gustafson et al. (</w:t>
      </w:r>
      <w:hyperlink w:anchor="ref-gustafson24yearFollowupBody2004" w:tgtFrame="#ref-gustafson24yearFollowupBody2004">
        <w:r>
          <w:rPr>
            <w:rStyle w:val="InternetLink"/>
            <w:rFonts w:ascii="Arial" w:hAnsi="Arial"/>
          </w:rPr>
          <w:t>2004</w:t>
        </w:r>
      </w:hyperlink>
      <w:r>
        <w:rPr>
          <w:rFonts w:ascii="Arial" w:hAnsi="Arial"/>
        </w:rPr>
        <w:t>); Vuorinen et al. (</w:t>
      </w:r>
      <w:hyperlink w:anchor="ref-vuorinenChangesVascularRisk2011" w:tgtFrame="#ref-vuorinenChangesVascularRisk2011">
        <w:r>
          <w:rPr>
            <w:rStyle w:val="InternetLink"/>
            <w:rFonts w:ascii="Arial" w:hAnsi="Arial"/>
          </w:rPr>
          <w:t>2011</w:t>
        </w:r>
      </w:hyperlink>
      <w:r>
        <w:rPr>
          <w:rFonts w:ascii="Arial" w:hAnsi="Arial"/>
        </w:rPr>
        <w:t xml:space="preserve">)). Yet, cross-sectional studies indicate that WHR is associated with WMH, predominantly in deep WM (Alqarni et al. </w:t>
      </w:r>
      <w:r>
        <w:rPr>
          <w:rFonts w:ascii="Arial" w:hAnsi="Arial"/>
          <w:lang w:val="fr-FR"/>
        </w:rPr>
        <w:t>(</w:t>
      </w:r>
      <w:hyperlink w:anchor="ref-alqarniSexDifferencesRisk2020" w:tgtFrame="#ref-alqarniSexDifferencesRisk2020">
        <w:r>
          <w:rPr>
            <w:rStyle w:val="InternetLink"/>
            <w:rFonts w:ascii="Arial" w:hAnsi="Arial"/>
            <w:b/>
            <w:bCs/>
            <w:lang w:val="fr-FR"/>
          </w:rPr>
          <w:t>2020</w:t>
        </w:r>
      </w:hyperlink>
      <w:r>
        <w:rPr>
          <w:rFonts w:ascii="Arial" w:hAnsi="Arial"/>
          <w:lang w:val="fr-FR"/>
        </w:rPr>
        <w:t>); Griffanti et al. (</w:t>
      </w:r>
      <w:hyperlink w:anchor="ref-griffanti18" w:tgtFrame="#ref-griffanti18">
        <w:r>
          <w:rPr>
            <w:rStyle w:val="InternetLink"/>
            <w:rFonts w:ascii="Arial" w:hAnsi="Arial"/>
            <w:lang w:val="fr-FR"/>
          </w:rPr>
          <w:t>2018</w:t>
        </w:r>
      </w:hyperlink>
      <w:r>
        <w:rPr>
          <w:rFonts w:ascii="Arial" w:hAnsi="Arial"/>
          <w:lang w:val="fr-FR"/>
        </w:rPr>
        <w:t>); Higuchi, Kabeya, and Kato (</w:t>
      </w:r>
      <w:hyperlink w:anchor="ref-higuchi17" w:tgtFrame="#ref-higuchi17">
        <w:r>
          <w:rPr>
            <w:rStyle w:val="InternetLink"/>
            <w:rFonts w:ascii="Arial" w:hAnsi="Arial"/>
            <w:lang w:val="fr-FR"/>
          </w:rPr>
          <w:t>2017</w:t>
        </w:r>
      </w:hyperlink>
      <w:r>
        <w:rPr>
          <w:rFonts w:ascii="Arial" w:hAnsi="Arial"/>
          <w:lang w:val="fr-FR"/>
        </w:rPr>
        <w:t>); Kim et al. (</w:t>
      </w:r>
      <w:hyperlink w:anchor="ref-kimVisceralObesityAssociated2017" w:tgtFrame="#ref-kimVisceralObesityAssociated2017">
        <w:r>
          <w:rPr>
            <w:rStyle w:val="InternetLink"/>
            <w:rFonts w:ascii="Arial" w:hAnsi="Arial"/>
            <w:lang w:val="fr-FR"/>
          </w:rPr>
          <w:t>2017</w:t>
        </w:r>
      </w:hyperlink>
      <w:r>
        <w:rPr>
          <w:rFonts w:ascii="Arial" w:hAnsi="Arial"/>
          <w:lang w:val="fr-FR"/>
        </w:rPr>
        <w:t xml:space="preserve">); Lampe, Zhang, et al. </w:t>
      </w:r>
      <w:r>
        <w:rPr>
          <w:rFonts w:ascii="Arial" w:hAnsi="Arial"/>
        </w:rPr>
        <w:t>(</w:t>
      </w:r>
      <w:hyperlink w:anchor="ref-lampeVisceralObesityRelates2019" w:tgtFrame="#ref-lampeVisceralObesityRelates2019">
        <w:r>
          <w:rPr>
            <w:rStyle w:val="InternetLink"/>
            <w:rFonts w:ascii="Arial" w:hAnsi="Arial"/>
          </w:rPr>
          <w:t>2019</w:t>
        </w:r>
      </w:hyperlink>
      <w:r>
        <w:rPr>
          <w:rFonts w:ascii="Arial" w:hAnsi="Arial"/>
        </w:rPr>
        <w:t>); Morys, Dadar, and Dagher (</w:t>
      </w:r>
      <w:hyperlink w:anchor="ref-morysAssociationMidlifeObesity2021" w:tgtFrame="#ref-morysAssociationMidlifeObesity2021">
        <w:r>
          <w:rPr>
            <w:rStyle w:val="InternetLink"/>
            <w:rFonts w:ascii="Arial" w:hAnsi="Arial"/>
          </w:rPr>
          <w:t>2021</w:t>
        </w:r>
      </w:hyperlink>
      <w:r>
        <w:rPr>
          <w:rFonts w:ascii="Arial" w:hAnsi="Arial"/>
        </w:rPr>
        <w:t>); Veldsman et al. (</w:t>
      </w:r>
      <w:hyperlink w:anchor="ref-veldsman20" w:tgtFrame="#ref-veldsman20">
        <w:r>
          <w:rPr>
            <w:rStyle w:val="InternetLink"/>
            <w:rFonts w:ascii="Arial" w:hAnsi="Arial"/>
          </w:rPr>
          <w:t>2020</w:t>
        </w:r>
      </w:hyperlink>
      <w:r>
        <w:rPr>
          <w:rFonts w:ascii="Arial" w:hAnsi="Arial"/>
        </w:rPr>
        <w:t>)).</w:t>
      </w:r>
      <w:r>
        <w:fldChar w:fldCharType="begin"/>
      </w:r>
      <w:r>
        <w:rPr>
          <w:rFonts w:ascii="Arial" w:hAnsi="Arial"/>
        </w:rPr>
        <w:instrText>ADDIN EN.CITE</w:instrText>
      </w:r>
      <w:r>
        <w:rPr>
          <w:rFonts w:ascii="Arial" w:hAnsi="Arial"/>
        </w:rPr>
      </w:r>
      <w:r>
        <w:fldChar w:fldCharType="begin"/>
      </w:r>
      <w:r>
        <w:rPr>
          <w:rFonts w:ascii="Arial" w:hAnsi="Arial"/>
        </w:rPr>
        <w:instrText>ADDIN EN.CITE.DATA</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fldChar w:fldCharType="separate"/>
      </w:r>
      <w:r>
        <w:rPr>
          <w:rFonts w:ascii="Arial" w:hAnsi="Arial"/>
        </w:rPr>
      </w:r>
      <w:r>
        <w:rPr>
          <w:rFonts w:ascii="Arial" w:hAnsi="Arial"/>
        </w:rPr>
      </w:r>
      <w:r>
        <w:rPr>
          <w:rFonts w:ascii="Arial" w:hAnsi="Arial"/>
        </w:rPr>
        <w:fldChar w:fldCharType="end"/>
      </w:r>
      <w:r>
        <w:fldChar w:fldCharType="begin"/>
      </w:r>
      <w:r>
        <w:rPr>
          <w:rFonts w:ascii="Arial" w:hAnsi="Arial"/>
        </w:rPr>
        <w:instrText>ADDIN EN.CITE</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fldChar w:fldCharType="begin"/>
      </w:r>
      <w:r>
        <w:rPr>
          <w:rFonts w:ascii="Arial" w:hAnsi="Arial"/>
        </w:rPr>
        <w:instrText>ADDIN EN.CITE</w:instrText>
      </w:r>
      <w:r>
        <w:rPr>
          <w:rFonts w:ascii="Arial" w:hAnsi="Arial"/>
        </w:rPr>
      </w:r>
      <w:r>
        <w:fldChar w:fldCharType="begin"/>
      </w:r>
      <w:r>
        <w:rPr>
          <w:rFonts w:ascii="Arial" w:hAnsi="Arial"/>
        </w:rPr>
        <w:instrText>ADDIN EN.CITE.DATA</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fldChar w:fldCharType="separate"/>
      </w:r>
      <w:r>
        <w:rPr>
          <w:rFonts w:ascii="Arial" w:hAnsi="Arial"/>
        </w:rPr>
      </w:r>
      <w:r>
        <w:rPr>
          <w:rFonts w:ascii="Arial" w:hAnsi="Arial"/>
        </w:rPr>
      </w:r>
      <w:r>
        <w:rPr>
          <w:rFonts w:ascii="Arial" w:hAnsi="Arial"/>
        </w:rPr>
        <w:fldChar w:fldCharType="end"/>
      </w:r>
      <w:r>
        <w:fldChar w:fldCharType="begin"/>
      </w:r>
      <w:r>
        <w:rPr>
          <w:rFonts w:ascii="Arial" w:hAnsi="Arial"/>
        </w:rPr>
        <w:instrText>ADDIN EN.CITE</w:instrText>
      </w:r>
      <w:r>
        <w:rPr>
          <w:rFonts w:ascii="Arial" w:hAnsi="Arial"/>
        </w:rPr>
      </w:r>
      <w:r>
        <w:fldChar w:fldCharType="begin"/>
      </w:r>
      <w:r>
        <w:rPr>
          <w:rFonts w:ascii="Arial" w:hAnsi="Arial"/>
        </w:rPr>
        <w:instrText>ADDIN EN.CITE.DATA</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t xml:space="preserve"> Thus, while there is little longitudinal data to rely on, based on cross-sectional reports we </w:t>
      </w:r>
      <w:ins w:id="410" w:author="Author" w:date="2024-02-21T09:46:00Z">
        <w:r>
          <w:rPr>
            <w:rFonts w:ascii="Arial" w:hAnsi="Arial"/>
          </w:rPr>
          <w:t>expected</w:t>
        </w:r>
      </w:ins>
      <w:del w:id="411" w:author="Author" w:date="2024-02-21T09:46:00Z">
        <w:r>
          <w:rPr>
            <w:rFonts w:ascii="Arial" w:hAnsi="Arial"/>
          </w:rPr>
          <w:delText>expect</w:delText>
        </w:r>
      </w:del>
      <w:r>
        <w:rPr>
          <w:rFonts w:ascii="Arial" w:hAnsi="Arial"/>
        </w:rPr>
        <w:t xml:space="preserve"> a smaller effect size for WHR compared to blood pressure.</w:t>
        <w:br/>
        <w:t xml:space="preserve">We </w:t>
      </w:r>
      <w:ins w:id="412" w:author="Author" w:date="2024-02-21T09:46:00Z">
        <w:r>
          <w:rPr>
            <w:rFonts w:ascii="Arial" w:hAnsi="Arial"/>
          </w:rPr>
          <w:t>obtained</w:t>
        </w:r>
      </w:ins>
      <w:del w:id="413" w:author="Author" w:date="2024-02-21T09:46:00Z">
        <w:r>
          <w:rPr>
            <w:rFonts w:ascii="Arial" w:hAnsi="Arial"/>
          </w:rPr>
          <w:delText>obtain</w:delText>
        </w:r>
      </w:del>
      <w:r>
        <w:rPr>
          <w:rFonts w:ascii="Arial" w:hAnsi="Arial"/>
        </w:rPr>
        <w:t xml:space="preserve"> an exploratory estimate of the effect size by comparing the baseline association in the LIFE-Adult cohort of SBP and WHR with asinh-transformed </w:t>
      </w:r>
      <w:ins w:id="414" w:author="Author" w:date="2024-02-21T09:46:00Z">
        <w:r>
          <w:rPr>
            <w:rFonts w:ascii="Arial" w:hAnsi="Arial"/>
          </w:rPr>
          <w:t>WMH</w:t>
        </w:r>
      </w:ins>
      <w:del w:id="415" w:author="Author" w:date="2024-02-21T09:46:00Z">
        <w:r>
          <w:rPr>
            <w:rFonts w:ascii="Arial" w:hAnsi="Arial"/>
          </w:rPr>
          <w:delText>WML</w:delText>
        </w:r>
      </w:del>
      <w:r>
        <w:rPr>
          <w:rFonts w:ascii="Arial" w:hAnsi="Arial"/>
        </w:rPr>
        <w:t xml:space="preserve"> volume.</w:t>
      </w:r>
      <w:ins w:id="416" w:author="Author" w:date="2024-02-21T09:46:00Z">
        <w:r>
          <w:rPr>
            <w:rFonts w:ascii="Arial" w:hAnsi="Arial"/>
          </w:rPr>
          <w:t xml:space="preserve"> </w:t>
        </w:r>
      </w:ins>
      <w:del w:id="417" w:author="Author" w:date="2024-02-21T09:46:00Z">
        <w:r>
          <w:rPr>
            <w:rFonts w:ascii="Arial" w:hAnsi="Arial"/>
          </w:rPr>
          <w:br/>
        </w:r>
      </w:del>
      <w:r>
        <w:rPr>
          <w:rFonts w:ascii="Arial" w:hAnsi="Arial"/>
        </w:rPr>
        <w:t xml:space="preserve">Here, the coefficients </w:t>
      </w:r>
      <w:ins w:id="418" w:author="Author" w:date="2024-02-21T09:46:00Z">
        <w:r>
          <w:rPr>
            <w:rFonts w:eastAsia="Cambria" w:ascii="Arial" w:hAnsi="Arial"/>
            <w:sz w:val="24"/>
            <w:szCs w:val="24"/>
            <w:lang w:val="en-US" w:eastAsia="en-US" w:bidi="ar-SA"/>
          </w:rPr>
          <w:t>we</w:t>
        </w:r>
      </w:ins>
      <w:ins w:id="419" w:author="Author" w:date="2024-02-21T09:46:00Z">
        <w:r>
          <w:rPr>
            <w:rFonts w:ascii="Arial" w:hAnsi="Arial"/>
          </w:rPr>
          <w:t>re</w:t>
        </w:r>
      </w:ins>
      <w:del w:id="420" w:author="Author" w:date="2024-02-21T09:46:00Z">
        <w:r>
          <w:rPr>
            <w:rFonts w:ascii="Arial" w:hAnsi="Arial"/>
          </w:rPr>
          <w:delText>are</w:delText>
        </w:r>
      </w:del>
      <w:r>
        <w:rPr>
          <w:rFonts w:ascii="Arial" w:hAnsi="Arial"/>
        </w:rPr>
        <w:t xml:space="preserve"> 0.84 (asinh(cm³))/WHR unit and 0.0083 (asinh(cm³)/mmHg) for WHR and SBP, respectively. We </w:t>
      </w:r>
      <w:ins w:id="421" w:author="Author" w:date="2024-02-21T09:46:00Z">
        <w:r>
          <w:rPr>
            <w:rFonts w:ascii="Arial" w:hAnsi="Arial"/>
          </w:rPr>
          <w:t>used</w:t>
        </w:r>
      </w:ins>
      <w:del w:id="422" w:author="Author" w:date="2024-02-21T09:46:00Z">
        <w:r>
          <w:rPr>
            <w:rFonts w:ascii="Arial" w:hAnsi="Arial"/>
          </w:rPr>
          <w:delText>use</w:delText>
        </w:r>
      </w:del>
      <w:r>
        <w:rPr>
          <w:rFonts w:ascii="Arial" w:hAnsi="Arial"/>
        </w:rPr>
        <w:t xml:space="preserve"> the approximation that the interaction effect of WHR on age change would be similar to the interaction effect of SBP (</w:t>
      </w:r>
      <w:r>
        <w:rPr>
          <w:rFonts w:eastAsia="Arial" w:ascii="Arial" w:hAnsi="Arial"/>
          <w:sz w:val="22"/>
          <w:szCs w:val="22"/>
          <w:lang w:val="en" w:eastAsia="zh-CN" w:bidi="hi-IN"/>
        </w:rPr>
        <w:t>0.0052 cm³/y), scaled by their ratio, leading to an interaction effect of WHR of 0.0052cm³/y/mmHg * 0.84/0.0083 = 0.53 cm³/y.</w:t>
      </w:r>
      <w:ins w:id="423" w:author="Author" w:date="2024-02-21T09:46:00Z">
        <w:r>
          <w:rPr>
            <w:rFonts w:ascii="Arial" w:hAnsi="Arial"/>
          </w:rPr>
          <w:t xml:space="preserve"> </w:t>
        </w:r>
      </w:ins>
      <w:del w:id="424" w:author="Author" w:date="2024-02-21T09:46:00Z">
        <w:r>
          <w:rPr>
            <w:rFonts w:ascii="Arial" w:hAnsi="Arial"/>
          </w:rPr>
          <w:br/>
        </w:r>
      </w:del>
      <w:r>
        <w:rPr>
          <w:rFonts w:ascii="Arial" w:hAnsi="Arial"/>
        </w:rPr>
        <w:t xml:space="preserve">This approach </w:t>
      </w:r>
      <w:ins w:id="425" w:author="Author" w:date="2024-02-21T09:46:00Z">
        <w:r>
          <w:rPr>
            <w:rFonts w:eastAsia="Cambria" w:ascii="Arial" w:hAnsi="Arial"/>
            <w:sz w:val="24"/>
            <w:szCs w:val="24"/>
            <w:lang w:val="en-US" w:eastAsia="en-US" w:bidi="ar-SA"/>
          </w:rPr>
          <w:t>was</w:t>
        </w:r>
      </w:ins>
      <w:del w:id="426" w:author="Author" w:date="2024-02-21T09:46:00Z">
        <w:r>
          <w:rPr>
            <w:rFonts w:eastAsia="Cambria" w:ascii="Arial" w:hAnsi="Arial"/>
            <w:sz w:val="24"/>
            <w:szCs w:val="24"/>
            <w:lang w:val="en-US" w:eastAsia="en-US" w:bidi="ar-SA"/>
          </w:rPr>
          <w:delText>is</w:delText>
        </w:r>
      </w:del>
      <w:r>
        <w:rPr>
          <w:rFonts w:ascii="Arial" w:hAnsi="Arial"/>
        </w:rPr>
        <w:t xml:space="preserve"> not ideal as it </w:t>
      </w:r>
      <w:ins w:id="427" w:author="Author" w:date="2024-02-21T09:46:00Z">
        <w:r>
          <w:rPr>
            <w:rFonts w:ascii="Arial" w:hAnsi="Arial"/>
          </w:rPr>
          <w:t>combine</w:t>
        </w:r>
      </w:ins>
      <w:ins w:id="428" w:author="Author" w:date="2024-02-21T09:46:00Z">
        <w:r>
          <w:rPr>
            <w:rFonts w:eastAsia="Cambria" w:ascii="Arial" w:hAnsi="Arial"/>
            <w:sz w:val="24"/>
            <w:szCs w:val="24"/>
            <w:lang w:val="en-US" w:eastAsia="en-US" w:bidi="ar-SA"/>
          </w:rPr>
          <w:t>d</w:t>
        </w:r>
      </w:ins>
      <w:del w:id="429" w:author="Author" w:date="2024-02-21T09:46:00Z">
        <w:r>
          <w:rPr>
            <w:rFonts w:eastAsia="Cambria" w:ascii="Arial" w:hAnsi="Arial"/>
            <w:sz w:val="24"/>
            <w:szCs w:val="24"/>
            <w:lang w:val="en-US" w:eastAsia="en-US" w:bidi="ar-SA"/>
          </w:rPr>
          <w:delText>combines</w:delText>
        </w:r>
      </w:del>
      <w:r>
        <w:rPr>
          <w:rFonts w:ascii="Arial" w:hAnsi="Arial"/>
        </w:rPr>
        <w:t xml:space="preserve"> effect sizes from the literature referring to raw </w:t>
      </w:r>
      <w:ins w:id="430" w:author="Author" w:date="2024-02-21T09:46:00Z">
        <w:r>
          <w:rPr>
            <w:rFonts w:ascii="Arial" w:hAnsi="Arial"/>
          </w:rPr>
          <w:t>WMH</w:t>
        </w:r>
      </w:ins>
      <w:del w:id="431" w:author="Author" w:date="2024-02-21T09:46:00Z">
        <w:r>
          <w:rPr>
            <w:rFonts w:ascii="Arial" w:hAnsi="Arial"/>
          </w:rPr>
          <w:delText>WML</w:delText>
        </w:r>
      </w:del>
      <w:r>
        <w:rPr>
          <w:rFonts w:ascii="Arial" w:hAnsi="Arial"/>
        </w:rPr>
        <w:t xml:space="preserve"> units (cm³) with relationship of effects on log-scaled data. Yet, it </w:t>
      </w:r>
      <w:ins w:id="432" w:author="Author" w:date="2024-02-21T09:46:00Z">
        <w:r>
          <w:rPr>
            <w:rFonts w:eastAsia="Cambria" w:ascii="Arial" w:hAnsi="Arial"/>
            <w:sz w:val="24"/>
            <w:szCs w:val="24"/>
            <w:lang w:val="en-US" w:eastAsia="en-US" w:bidi="ar-SA"/>
          </w:rPr>
          <w:t>was</w:t>
        </w:r>
      </w:ins>
      <w:del w:id="433" w:author="Author" w:date="2024-02-21T09:46:00Z">
        <w:r>
          <w:rPr>
            <w:rFonts w:eastAsia="Cambria" w:ascii="Arial" w:hAnsi="Arial"/>
            <w:sz w:val="24"/>
            <w:szCs w:val="24"/>
            <w:lang w:val="en-US" w:eastAsia="en-US" w:bidi="ar-SA"/>
          </w:rPr>
          <w:delText>is</w:delText>
        </w:r>
      </w:del>
      <w:r>
        <w:rPr>
          <w:rFonts w:ascii="Arial" w:hAnsi="Arial"/>
        </w:rPr>
        <w:t xml:space="preserve"> the best we </w:t>
      </w:r>
      <w:ins w:id="434" w:author="Author" w:date="2024-02-21T09:46:00Z">
        <w:r>
          <w:rPr>
            <w:rFonts w:eastAsia="Cambria" w:ascii="Arial" w:hAnsi="Arial"/>
            <w:sz w:val="24"/>
            <w:szCs w:val="24"/>
            <w:lang w:val="en-US" w:eastAsia="en-US" w:bidi="ar-SA"/>
          </w:rPr>
          <w:t>could</w:t>
        </w:r>
      </w:ins>
      <w:del w:id="435" w:author="Author" w:date="2024-02-21T09:46:00Z">
        <w:r>
          <w:rPr>
            <w:rFonts w:eastAsia="Cambria" w:ascii="Arial" w:hAnsi="Arial"/>
            <w:sz w:val="24"/>
            <w:szCs w:val="24"/>
            <w:lang w:val="en-US" w:eastAsia="en-US" w:bidi="ar-SA"/>
          </w:rPr>
          <w:delText>can</w:delText>
        </w:r>
      </w:del>
      <w:r>
        <w:rPr>
          <w:rFonts w:ascii="Arial" w:hAnsi="Arial"/>
        </w:rPr>
        <w:t xml:space="preserve"> do given the lack of appropriate data on the expected effect size.</w:t>
      </w:r>
      <w:del w:id="436" w:author="Author" w:date="2024-02-21T09:46:00Z">
        <w:r>
          <w:rPr>
            <w:rFonts w:ascii="Arial" w:hAnsi="Arial"/>
          </w:rPr>
          <w:delText xml:space="preserve"> </w:delText>
        </w:r>
      </w:del>
      <w:r>
        <w:rPr>
          <w:rFonts w:ascii="Arial" w:hAnsi="Arial"/>
        </w:rPr>
        <w:br/>
        <w:t xml:space="preserve">In our simulations, we </w:t>
      </w:r>
      <w:del w:id="437" w:author="Author" w:date="2024-02-21T09:46:00Z">
        <w:r>
          <w:rPr>
            <w:rFonts w:ascii="Arial" w:hAnsi="Arial"/>
          </w:rPr>
          <w:delText xml:space="preserve">will </w:delText>
        </w:r>
      </w:del>
      <w:r>
        <w:rPr>
          <w:rFonts w:ascii="Arial" w:hAnsi="Arial"/>
        </w:rPr>
        <w:t xml:space="preserve">thus </w:t>
      </w:r>
      <w:ins w:id="438" w:author="Author" w:date="2024-02-21T09:46:00Z">
        <w:r>
          <w:rPr>
            <w:rFonts w:ascii="Arial" w:hAnsi="Arial"/>
          </w:rPr>
          <w:t>estimated</w:t>
        </w:r>
      </w:ins>
      <w:del w:id="439" w:author="Author" w:date="2024-02-21T09:46:00Z">
        <w:r>
          <w:rPr>
            <w:rFonts w:ascii="Arial" w:hAnsi="Arial"/>
          </w:rPr>
          <w:delText>estimate</w:delText>
        </w:r>
      </w:del>
      <w:r>
        <w:rPr>
          <w:rFonts w:ascii="Arial" w:hAnsi="Arial"/>
        </w:rPr>
        <w:t xml:space="preserve"> the power for a range of scales of this exploratory effect size (0.5, 1, 1.5 times 0.53 cm³/y). We </w:t>
      </w:r>
      <w:ins w:id="440" w:author="Author" w:date="2024-02-21T09:46:00Z">
        <w:r>
          <w:rPr>
            <w:rFonts w:ascii="Arial" w:hAnsi="Arial"/>
          </w:rPr>
          <w:t>used</w:t>
        </w:r>
      </w:ins>
      <w:del w:id="441" w:author="Author" w:date="2024-02-21T09:46:00Z">
        <w:r>
          <w:rPr>
            <w:rFonts w:ascii="Arial" w:hAnsi="Arial"/>
          </w:rPr>
          <w:delText>will use</w:delText>
        </w:r>
      </w:del>
      <w:r>
        <w:rPr>
          <w:rFonts w:ascii="Arial" w:hAnsi="Arial"/>
        </w:rPr>
        <w:t xml:space="preserve"> the same values for the effect of change in WHR.</w:t>
      </w:r>
      <w:ins w:id="442" w:author="Author" w:date="2024-02-21T09:46:00Z">
        <w:r>
          <w:rPr>
            <w:rFonts w:ascii="Arial" w:hAnsi="Arial"/>
          </w:rPr>
          <w:t xml:space="preserve"> </w:t>
        </w:r>
      </w:ins>
    </w:p>
    <w:p>
      <w:pPr>
        <w:pStyle w:val="Normal"/>
        <w:rPr>
          <w:rFonts w:ascii="Arial" w:hAnsi="Arial"/>
          <w:del w:id="446" w:author="Author" w:date="2024-02-21T09:46:00Z"/>
        </w:rPr>
      </w:pPr>
      <w:r>
        <w:rPr>
          <w:rFonts w:ascii="Arial" w:hAnsi="Arial"/>
        </w:rPr>
        <w:t>Change in SBP and WHR from baseline to follow-up were based on published results in epidemiological studies of aging (Baltimore Longitudinal Study of Aging (BLSA) and Whitehall II). Average time between both assessments in LIFE-Adult was 6.7 years.</w:t>
      </w:r>
      <w:ins w:id="444" w:author="Author" w:date="2024-02-21T09:46:00Z">
        <w:r>
          <w:rPr>
            <w:rFonts w:ascii="Arial" w:hAnsi="Arial"/>
          </w:rPr>
          <w:br/>
        </w:r>
      </w:ins>
      <w:del w:id="445" w:author="Author" w:date="2024-02-21T09:46:00Z">
        <w:r>
          <w:rPr>
            <w:rFonts w:ascii="Arial" w:hAnsi="Arial"/>
            <w:lang w:val="en-US"/>
          </w:rPr>
          <w:delText xml:space="preserve"> </w:delText>
        </w:r>
      </w:del>
    </w:p>
    <w:p>
      <w:pPr>
        <w:pStyle w:val="Normal"/>
        <w:rPr>
          <w:rFonts w:ascii="Arial" w:hAnsi="Arial"/>
          <w:del w:id="451" w:author="Author" w:date="2024-02-21T09:46:00Z"/>
        </w:rPr>
      </w:pPr>
      <w:r>
        <w:rPr>
          <w:rFonts w:ascii="Arial" w:hAnsi="Arial"/>
        </w:rPr>
        <w:t xml:space="preserve">We estimated the average change in SBP to be: 0.76 mmHg/y (averaged over BLSA: 8.5 mmHg/decade for men, 4.4. mmHg/decade for women at age 60 and Whitehall 2: 1 mmHg/y for older men/women (60 - 70 years) (Dearborn et al., 2015; Wills et al., 2011). </w:t>
      </w:r>
      <w:r>
        <w:fldChar w:fldCharType="begin"/>
      </w:r>
      <w:r>
        <w:rPr>
          <w:rFonts w:ascii="Arial" w:hAnsi="Arial"/>
        </w:rPr>
        <w:instrText>ADDIN EN.CITE</w:instrText>
      </w:r>
      <w:r>
        <w:rPr>
          <w:rFonts w:ascii="Arial" w:hAnsi="Arial"/>
        </w:rPr>
      </w:r>
      <w:r>
        <w:fldChar w:fldCharType="begin"/>
      </w:r>
      <w:r>
        <w:rPr>
          <w:rFonts w:ascii="Arial" w:hAnsi="Arial"/>
        </w:rPr>
        <w:instrText>ADDIN EN.CITE.DATA</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fldChar w:fldCharType="separate"/>
      </w:r>
      <w:r>
        <w:rPr>
          <w:rFonts w:ascii="Arial" w:hAnsi="Arial"/>
        </w:rPr>
      </w:r>
      <w:del w:id="447" w:author="Author" w:date="2024-02-21T09:46:00Z">
        <w:r>
          <w:rPr>
            <w:rFonts w:ascii="Arial" w:hAnsi="Arial"/>
          </w:rPr>
          <w:delText>)</w:delText>
        </w:r>
      </w:del>
      <w:r>
        <w:rPr>
          <w:rFonts w:ascii="Arial" w:hAnsi="Arial"/>
        </w:rPr>
      </w:r>
      <w:r>
        <w:rPr>
          <w:rFonts w:ascii="Arial" w:hAnsi="Arial"/>
        </w:rPr>
        <w:fldChar w:fldCharType="end"/>
      </w:r>
      <w:del w:id="448" w:author="Author" w:date="2024-02-21T09:46:00Z">
        <w:r>
          <w:rPr>
            <w:rFonts w:ascii="Arial" w:hAnsi="Arial"/>
          </w:rPr>
          <w:delText xml:space="preserve">. </w:delText>
        </w:r>
      </w:del>
      <w:r>
        <w:fldChar w:fldCharType="begin"/>
      </w:r>
      <w:r>
        <w:rPr>
          <w:rFonts w:ascii="Arial" w:hAnsi="Arial"/>
        </w:rPr>
        <w:instrText>ADDIN EN.CITE</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t>We thus drew the change in SBP from a normal distribution with a mean of 0.76 mmHg/y * 6.76y = 5.13 mmHg and arbitrary, yet relatively high standard deviation of 4 mmHg. For WHR, (Shimokata et al., 1989)</w:t>
      </w:r>
      <w:r>
        <w:fldChar w:fldCharType="begin"/>
      </w:r>
      <w:r>
        <w:rPr>
          <w:rFonts w:ascii="Arial" w:hAnsi="Arial"/>
        </w:rPr>
        <w:instrText>ADDIN EN.CITE &lt;EndNote&gt;&lt;Cite&gt;&lt;Author&gt;Shimokata&lt;/Author&gt;&lt;Year&gt;1989&lt;/Year&gt;&lt;RecNum&gt;1696&lt;/RecNum&gt;&lt;DisplayText&gt;(Shimokata et al., 1989)&lt;/DisplayText&gt;&lt;record&gt;&lt;rec-number&gt;1696&lt;/rec-number&gt;&lt;foreign-keys&gt;&lt;key app="EN" db-id="520wzdfxhfzws7edpwxp29tq92ztf2srvd2a" timestamp="1638780872"&gt;1696&lt;/key&gt;&lt;/foreign-keys&gt;&lt;ref-type name="Journal Article"&gt;17&lt;/ref-type&gt;&lt;contributors&gt;&lt;authors&gt;&lt;author&gt;Shimokata, H.&lt;/author&gt;&lt;author&gt;Andres, R.&lt;/author&gt;&lt;author&gt;Coon, P. J.&lt;/author&gt;&lt;author&gt;Elahi, D.&lt;/author&gt;&lt;author&gt;Muller, D. C.&lt;/author&gt;&lt;author&gt;Tobin, J. D.&lt;/author&gt;&lt;/authors&gt;&lt;/contributors&gt;&lt;titles&gt;&lt;title&gt;Studies in the distribution of body fat. II. Longitudinal effects of change in weight&lt;/title&gt;&lt;secondary-title&gt;International journal of obesity&lt;/secondary-title&gt;&lt;/titles&gt;&lt;pages&gt;455-464&lt;/pages&gt;&lt;volume&gt;13&lt;/volume&gt;&lt;number&gt;4&lt;/number&gt;&lt;dates&gt;&lt;year&gt;1989&lt;/year&gt;&lt;/dates&gt;&lt;urls&gt;&lt;/urls&gt;&lt;/record&gt;&lt;/Cite&gt;&lt;/EndNote&gt;</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t xml:space="preserve"> reported an increase of WHR of 0.0073 in men, 0.0021 in women over 5 years. Thus, WHR change was taken from a normal distribution with a mean of 0.0047/5 </w:t>
      </w:r>
      <w:del w:id="449" w:author="Author" w:date="2024-02-21T09:46:00Z">
        <w:r>
          <w:rPr>
            <w:rFonts w:ascii="Arial" w:hAnsi="Arial"/>
            <w:lang w:val="en-US"/>
          </w:rPr>
          <w:delText>*</w:delText>
        </w:r>
      </w:del>
      <w:r>
        <w:rPr>
          <w:rFonts w:ascii="Arial" w:hAnsi="Arial"/>
        </w:rPr>
        <w:t>6 0.0056 and a similarly high standard deviation of 0.005.</w:t>
      </w:r>
      <w:ins w:id="450" w:author="Author" w:date="2024-02-21T09:46:00Z">
        <w:r>
          <w:rPr>
            <w:rFonts w:ascii="Arial" w:hAnsi="Arial"/>
          </w:rPr>
          <w:br/>
        </w:r>
      </w:ins>
    </w:p>
    <w:p>
      <w:pPr>
        <w:pStyle w:val="Normal"/>
        <w:rPr>
          <w:rFonts w:ascii="Arial" w:hAnsi="Arial"/>
          <w:del w:id="458" w:author="Author" w:date="2024-02-21T09:46:00Z"/>
        </w:rPr>
      </w:pPr>
      <w:r>
        <w:rPr>
          <w:rFonts w:ascii="Arial" w:hAnsi="Arial"/>
        </w:rPr>
        <w:t>For the error terms, we used a subject random effect with a mean of zero and a standard deviation of 0.5 cm³, while for the random error we used a normal distribution around zero with 1cm³ standard deviation.</w:t>
      </w:r>
      <w:del w:id="452" w:author="Author" w:date="2024-02-21T09:46:00Z">
        <w:r>
          <w:rPr>
            <w:rFonts w:ascii="Arial" w:hAnsi="Arial"/>
            <w:lang w:val="en-US"/>
          </w:rPr>
          <w:delText xml:space="preserve"> </w:delText>
        </w:r>
      </w:del>
      <w:r>
        <w:rPr>
          <w:rFonts w:ascii="Arial" w:hAnsi="Arial"/>
        </w:rPr>
        <w:br/>
        <w:t>Finally, all effects were added according to</w:t>
      </w:r>
      <w:ins w:id="453" w:author="Author" w:date="2024-02-21T09:46:00Z">
        <w:r>
          <w:rPr>
            <w:rFonts w:ascii="Arial" w:hAnsi="Arial"/>
          </w:rPr>
          <w:br/>
        </w:r>
      </w:ins>
      <w:ins w:id="454" w:author="Author" w:date="2024-02-21T09:46:00Z">
        <w:r>
          <w:rPr>
            <w:rFonts w:ascii="Arial" w:hAnsi="Arial"/>
            <w:i/>
            <w:iCs/>
          </w:rPr>
          <w:t>WMH=</w:t>
        </w:r>
      </w:ins>
      <w:ins w:id="455" w:author="Author" w:date="2024-02-21T09:46:00Z">
        <w:r>
          <w:rPr>
            <w:rFonts w:ascii="Arial" w:hAnsi="Arial"/>
          </w:rPr>
          <w:br/>
        </w:r>
      </w:ins>
      <w:del w:id="456" w:author="Author" w:date="2024-02-21T09:46:00Z">
        <w:r>
          <w:rPr>
            <w:rFonts w:ascii="Arial" w:hAnsi="Arial"/>
            <w:lang w:val="en-US"/>
          </w:rPr>
          <w:delText xml:space="preserve"> </w:delText>
        </w:r>
      </w:del>
      <w:del w:id="457" w:author="Author" w:date="2024-02-21T09:46:00Z">
        <w:r>
          <w:rPr>
            <w:rFonts w:ascii="Arial" w:hAnsi="Arial"/>
          </w:rPr>
          <w:delText>WML=</w:delText>
        </w:r>
      </w:del>
    </w:p>
    <w:p>
      <w:pPr>
        <w:pStyle w:val="Normal"/>
        <w:rPr>
          <w:rFonts w:ascii="Arial" w:hAnsi="Arial"/>
          <w:del w:id="461" w:author="Author" w:date="2024-02-21T09:46:00Z"/>
        </w:rPr>
      </w:pPr>
      <w:del w:id="459" w:author="Author" w:date="2024-02-21T09:46:00Z">
        <w:r>
          <w:rPr>
            <w:rFonts w:ascii="Arial" w:hAnsi="Arial"/>
          </w:rPr>
          <w:delText xml:space="preserve"> </w:delText>
        </w:r>
      </w:del>
      <w:r>
        <w:rPr>
          <w:rFonts w:ascii="Arial" w:hAnsi="Arial"/>
          <w:i/>
        </w:rPr>
        <w:t xml:space="preserve">exp(age_sim*coeff_age + ….) </w:t>
      </w:r>
      <w:r>
        <w:rPr>
          <w:rFonts w:ascii="Arial" w:hAnsi="Arial"/>
        </w:rPr>
        <w:t>(cross-sectional effects from Gamma-loglink GLM)</w:t>
      </w:r>
      <w:ins w:id="460" w:author="Author" w:date="2024-02-21T09:46:00Z">
        <w:r>
          <w:rPr>
            <w:rFonts w:ascii="Arial" w:hAnsi="Arial"/>
          </w:rPr>
          <w:br/>
        </w:r>
      </w:ins>
    </w:p>
    <w:p>
      <w:pPr>
        <w:pStyle w:val="Normal"/>
        <w:rPr>
          <w:rFonts w:ascii="Arial" w:hAnsi="Arial"/>
        </w:rPr>
      </w:pPr>
      <w:r>
        <w:rPr>
          <w:rFonts w:ascii="Arial" w:hAnsi="Arial"/>
          <w:i/>
        </w:rPr>
        <w:t>+(effect_age_change+((effect_SBP_baseline*SBP_baseline)+(effect_WHR_baseline*WHR_baseline)*age_change)</w:t>
      </w:r>
      <w:r>
        <w:rPr>
          <w:rFonts w:ascii="Arial" w:hAnsi="Arial"/>
        </w:rPr>
        <w:t>( effects of elapsed time/change in age, modified by baseline SBP and WHR )</w:t>
        <w:br/>
      </w:r>
      <w:r>
        <w:rPr>
          <w:rFonts w:ascii="Arial" w:hAnsi="Arial"/>
          <w:i/>
        </w:rPr>
        <w:t>+ WHR_</w:t>
      </w:r>
      <w:r>
        <w:rPr>
          <w:rFonts w:ascii="Arial" w:hAnsi="Arial"/>
        </w:rPr>
        <w:t>change*effect_WHR_change + SBP_</w:t>
      </w:r>
      <w:r>
        <w:rPr>
          <w:rFonts w:ascii="Arial" w:hAnsi="Arial"/>
          <w:i/>
          <w:iCs/>
        </w:rPr>
        <w:t>change*effect</w:t>
      </w:r>
      <w:r>
        <w:rPr>
          <w:rFonts w:ascii="Arial" w:hAnsi="Arial"/>
          <w:i/>
        </w:rPr>
        <w:t xml:space="preserve">_SBP_change </w:t>
      </w:r>
      <w:r>
        <w:rPr>
          <w:rFonts w:ascii="Arial" w:hAnsi="Arial"/>
        </w:rPr>
        <w:t>(</w:t>
      </w:r>
      <w:r>
        <w:rPr>
          <w:rFonts w:ascii="Arial" w:hAnsi="Arial"/>
          <w:b/>
        </w:rPr>
        <w:t xml:space="preserve"> </w:t>
      </w:r>
      <w:r>
        <w:rPr>
          <w:rFonts w:ascii="Arial" w:hAnsi="Arial"/>
        </w:rPr>
        <w:t>effects of change in SBP and WHR)</w:t>
      </w:r>
    </w:p>
    <w:p>
      <w:pPr>
        <w:pStyle w:val="Normal"/>
        <w:rPr>
          <w:rFonts w:ascii="Arial" w:hAnsi="Arial"/>
        </w:rPr>
      </w:pPr>
      <w:r>
        <w:rPr>
          <w:rFonts w:ascii="Arial" w:hAnsi="Arial"/>
        </w:rPr>
        <w:t>+ random_effect + residual_error (</w:t>
      </w:r>
      <w:r>
        <w:rPr>
          <w:rFonts w:ascii="Arial" w:hAnsi="Arial"/>
          <w:b/>
        </w:rPr>
        <w:t>residual error and random effects)</w:t>
      </w:r>
    </w:p>
    <w:p>
      <w:pPr>
        <w:pStyle w:val="TextBody"/>
        <w:rPr>
          <w:rFonts w:ascii="Arial" w:hAnsi="Arial"/>
        </w:rPr>
      </w:pPr>
      <w:r>
        <w:rPr>
          <w:rFonts w:ascii="Arial" w:hAnsi="Arial"/>
        </w:rPr>
        <w:t>Then, we repeated the simulation 50 times for four sample sizes (N=400,600,800,1000) and for three scaling factors of WHR effects (0.5, 1, 1.5).</w:t>
        <w:br/>
        <w:t>We used the asinh-transform and fitted the linear mixed model M1. We extracted p-values for the interaction effects of SBP baseline, and WHR baseline on the age change effect, as well as the effects of SBP and WHR change, and considered p&lt;0.033 as significant. Then, we derived the power by calculating the number of rejected null hypotheses compared to the total number of tests. If the average effect size across simulations was not in the expected direction (positive for all four predictors), we assigned a power of 0.</w:t>
        <w:br/>
        <w:t>We also extracted the average Bayes Factor and one-sided Bayes Factor (based on 10 Markov chains to calculate proportion of posterior estimates in the hypothesized direction).</w:t>
      </w:r>
    </w:p>
    <w:p>
      <w:pPr>
        <w:pStyle w:val="TextBody"/>
        <w:rPr>
          <w:rFonts w:ascii="Arial" w:hAnsi="Arial"/>
          <w:del w:id="484" w:author="Author" w:date="2024-02-21T09:46:00Z"/>
        </w:rPr>
      </w:pPr>
      <w:r>
        <w:rPr>
          <w:rFonts w:ascii="Arial" w:hAnsi="Arial"/>
        </w:rPr>
        <w:t xml:space="preserve">We thus </w:t>
      </w:r>
      <w:ins w:id="462" w:author="Author" w:date="2024-02-21T09:46:00Z">
        <w:r>
          <w:rPr>
            <w:rFonts w:ascii="Arial" w:hAnsi="Arial"/>
          </w:rPr>
          <w:t>concluded</w:t>
        </w:r>
      </w:ins>
      <w:del w:id="463" w:author="Author" w:date="2024-02-21T09:46:00Z">
        <w:r>
          <w:rPr>
            <w:rFonts w:ascii="Arial" w:hAnsi="Arial"/>
          </w:rPr>
          <w:delText>conclude</w:delText>
        </w:r>
      </w:del>
      <w:r>
        <w:rPr>
          <w:rFonts w:ascii="Arial" w:hAnsi="Arial"/>
        </w:rPr>
        <w:t xml:space="preserve"> that after applying exclusion criteria to our sample of N ~ 1000 individuals, we </w:t>
      </w:r>
      <w:ins w:id="464" w:author="Author" w:date="2024-02-21T09:46:00Z">
        <w:r>
          <w:rPr>
            <w:rFonts w:ascii="Arial" w:hAnsi="Arial"/>
          </w:rPr>
          <w:t>would be</w:t>
        </w:r>
      </w:ins>
      <w:del w:id="465" w:author="Author" w:date="2024-02-21T09:46:00Z">
        <w:r>
          <w:rPr>
            <w:rFonts w:ascii="Arial" w:hAnsi="Arial"/>
          </w:rPr>
          <w:delText>will</w:delText>
        </w:r>
      </w:del>
      <w:r>
        <w:rPr>
          <w:rFonts w:ascii="Arial" w:hAnsi="Arial"/>
        </w:rPr>
        <w:t xml:space="preserve"> able to detect the interaction of </w:t>
      </w:r>
      <w:ins w:id="466" w:author="Author" w:date="2024-02-21T09:46:00Z">
        <w:r>
          <w:rPr>
            <w:rFonts w:ascii="Arial" w:hAnsi="Arial"/>
          </w:rPr>
          <w:t>DBP</w:t>
        </w:r>
      </w:ins>
      <w:del w:id="467" w:author="Author" w:date="2024-02-21T09:46:00Z">
        <w:r>
          <w:rPr>
            <w:rFonts w:ascii="Arial" w:hAnsi="Arial"/>
          </w:rPr>
          <w:delText>SBP</w:delText>
        </w:r>
      </w:del>
      <w:r>
        <w:rPr>
          <w:rFonts w:ascii="Arial" w:hAnsi="Arial"/>
        </w:rPr>
        <w:t xml:space="preserve"> with age change with a power &gt; 0.9 and a Bayes factor &gt; 10. We </w:t>
      </w:r>
      <w:ins w:id="468" w:author="Author" w:date="2024-02-21T09:46:00Z">
        <w:r>
          <w:rPr>
            <w:rFonts w:ascii="Arial" w:hAnsi="Arial"/>
          </w:rPr>
          <w:t>would</w:t>
        </w:r>
      </w:ins>
      <w:del w:id="469" w:author="Author" w:date="2024-02-21T09:46:00Z">
        <w:r>
          <w:rPr>
            <w:rFonts w:ascii="Arial" w:hAnsi="Arial"/>
          </w:rPr>
          <w:delText>are</w:delText>
        </w:r>
      </w:del>
      <w:r>
        <w:rPr>
          <w:rFonts w:ascii="Arial" w:hAnsi="Arial"/>
        </w:rPr>
        <w:t xml:space="preserve"> not</w:t>
      </w:r>
      <w:ins w:id="470" w:author="Author" w:date="2024-02-21T09:46:00Z">
        <w:r>
          <w:rPr>
            <w:rFonts w:ascii="Arial" w:hAnsi="Arial"/>
          </w:rPr>
          <w:t xml:space="preserve"> be</w:t>
        </w:r>
      </w:ins>
      <w:r>
        <w:rPr>
          <w:rFonts w:ascii="Arial" w:hAnsi="Arial"/>
        </w:rPr>
        <w:t xml:space="preserve"> sufficiently powered to detect the hypothesized effect size of baseline WHR on </w:t>
      </w:r>
      <w:ins w:id="471" w:author="Author" w:date="2024-02-21T09:46:00Z">
        <w:r>
          <w:rPr>
            <w:rFonts w:ascii="Arial" w:hAnsi="Arial"/>
          </w:rPr>
          <w:t>WMH</w:t>
        </w:r>
      </w:ins>
      <w:del w:id="472" w:author="Author" w:date="2024-02-21T09:46:00Z">
        <w:r>
          <w:rPr>
            <w:rFonts w:ascii="Arial" w:hAnsi="Arial"/>
          </w:rPr>
          <w:delText>WML</w:delText>
        </w:r>
      </w:del>
      <w:r>
        <w:rPr>
          <w:rFonts w:ascii="Arial" w:hAnsi="Arial"/>
        </w:rPr>
        <w:t xml:space="preserve"> progression. We thus report these results in the exploratory analysis section. Similarly, we </w:t>
      </w:r>
      <w:ins w:id="473" w:author="Author" w:date="2024-02-21T09:46:00Z">
        <w:r>
          <w:rPr>
            <w:rFonts w:ascii="Arial" w:hAnsi="Arial"/>
          </w:rPr>
          <w:t>would</w:t>
        </w:r>
      </w:ins>
      <w:del w:id="474" w:author="Author" w:date="2024-02-21T09:46:00Z">
        <w:r>
          <w:rPr>
            <w:rFonts w:ascii="Arial" w:hAnsi="Arial"/>
          </w:rPr>
          <w:delText>are</w:delText>
        </w:r>
      </w:del>
      <w:r>
        <w:rPr>
          <w:rFonts w:ascii="Arial" w:hAnsi="Arial"/>
        </w:rPr>
        <w:t xml:space="preserve"> not</w:t>
      </w:r>
      <w:ins w:id="475" w:author="Author" w:date="2024-02-21T09:46:00Z">
        <w:r>
          <w:rPr>
            <w:rFonts w:ascii="Arial" w:hAnsi="Arial"/>
          </w:rPr>
          <w:t xml:space="preserve"> be</w:t>
        </w:r>
      </w:ins>
      <w:r>
        <w:rPr>
          <w:rFonts w:ascii="Arial" w:hAnsi="Arial"/>
        </w:rPr>
        <w:t xml:space="preserve"> sufficiently powered to detect effects of change in </w:t>
      </w:r>
      <w:ins w:id="476" w:author="Author" w:date="2024-02-21T09:46:00Z">
        <w:r>
          <w:rPr>
            <w:rFonts w:ascii="Arial" w:hAnsi="Arial"/>
          </w:rPr>
          <w:t>DBP</w:t>
        </w:r>
      </w:ins>
      <w:del w:id="477" w:author="Author" w:date="2024-02-21T09:46:00Z">
        <w:r>
          <w:rPr>
            <w:rFonts w:ascii="Arial" w:hAnsi="Arial"/>
          </w:rPr>
          <w:delText>SBP</w:delText>
        </w:r>
      </w:del>
      <w:r>
        <w:rPr>
          <w:rFonts w:ascii="Arial" w:hAnsi="Arial"/>
        </w:rPr>
        <w:t xml:space="preserve"> and WHR on </w:t>
      </w:r>
      <w:ins w:id="478" w:author="Author" w:date="2024-02-21T09:46:00Z">
        <w:r>
          <w:rPr>
            <w:rFonts w:ascii="Arial" w:hAnsi="Arial"/>
          </w:rPr>
          <w:t>WMH</w:t>
        </w:r>
      </w:ins>
      <w:del w:id="479" w:author="Author" w:date="2024-02-21T09:46:00Z">
        <w:r>
          <w:rPr>
            <w:rFonts w:ascii="Arial" w:hAnsi="Arial"/>
          </w:rPr>
          <w:delText>WML</w:delText>
        </w:r>
      </w:del>
      <w:r>
        <w:rPr>
          <w:rFonts w:ascii="Arial" w:hAnsi="Arial"/>
        </w:rPr>
        <w:t xml:space="preserve"> progression and</w:t>
      </w:r>
      <w:del w:id="480" w:author="Author" w:date="2024-02-21T09:46:00Z">
        <w:r>
          <w:rPr>
            <w:rFonts w:ascii="Arial" w:hAnsi="Arial"/>
          </w:rPr>
          <w:delText xml:space="preserve"> will</w:delText>
        </w:r>
      </w:del>
      <w:r>
        <w:rPr>
          <w:rFonts w:ascii="Arial" w:hAnsi="Arial"/>
        </w:rPr>
        <w:t xml:space="preserve"> also </w:t>
      </w:r>
      <w:ins w:id="481" w:author="Author" w:date="2024-02-21T09:46:00Z">
        <w:r>
          <w:rPr>
            <w:rFonts w:ascii="Arial" w:hAnsi="Arial"/>
          </w:rPr>
          <w:t>reported</w:t>
        </w:r>
      </w:ins>
      <w:del w:id="482" w:author="Author" w:date="2024-02-21T09:46:00Z">
        <w:r>
          <w:rPr>
            <w:rFonts w:ascii="Arial" w:hAnsi="Arial"/>
          </w:rPr>
          <w:delText>report</w:delText>
        </w:r>
      </w:del>
      <w:r>
        <w:rPr>
          <w:rFonts w:ascii="Arial" w:hAnsi="Arial"/>
        </w:rPr>
        <w:t xml:space="preserve"> these results in the exploratory analysis section.</w:t>
      </w:r>
      <w:del w:id="483" w:author="Author" w:date="2024-02-21T09:46:00Z">
        <w:r>
          <w:rPr>
            <w:rFonts w:ascii="Arial" w:hAnsi="Arial"/>
          </w:rPr>
          <w:delText xml:space="preserve"> </w:delText>
        </w:r>
      </w:del>
    </w:p>
    <w:p>
      <w:pPr>
        <w:pStyle w:val="TextBody"/>
        <w:rPr>
          <w:rFonts w:ascii="Arial" w:hAnsi="Arial"/>
        </w:rPr>
      </w:pPr>
      <w:r>
        <w:rPr>
          <w:rFonts w:ascii="Arial" w:hAnsi="Arial"/>
        </w:rPr>
        <w:t>Power calculation for Model M2 and M3</w:t>
      </w:r>
    </w:p>
    <w:p>
      <w:pPr>
        <w:pStyle w:val="FirstParagraph"/>
        <w:rPr>
          <w:del w:id="508" w:author="Author" w:date="2024-02-21T09:46:00Z"/>
        </w:rPr>
      </w:pPr>
      <w:r>
        <w:rPr>
          <w:rFonts w:ascii="Arial" w:hAnsi="Arial"/>
        </w:rPr>
        <w:t xml:space="preserve">A negative effect of </w:t>
      </w:r>
      <w:ins w:id="485" w:author="Author" w:date="2024-02-21T09:46:00Z">
        <w:r>
          <w:rPr>
            <w:rFonts w:ascii="Arial" w:hAnsi="Arial"/>
          </w:rPr>
          <w:t>WMH</w:t>
        </w:r>
      </w:ins>
      <w:del w:id="486" w:author="Author" w:date="2024-02-21T09:46:00Z">
        <w:r>
          <w:rPr>
            <w:rFonts w:ascii="Arial" w:hAnsi="Arial"/>
          </w:rPr>
          <w:delText>WML</w:delText>
        </w:r>
      </w:del>
      <w:r>
        <w:rPr>
          <w:rFonts w:ascii="Arial" w:hAnsi="Arial"/>
        </w:rPr>
        <w:t xml:space="preserve"> progression on executive and global cognitive function is well established in non-clinical populations (Debette et al. (</w:t>
      </w:r>
      <w:hyperlink w:anchor="Xdc21d2763dcaad49bb7521006589a3de0f43fac" w:tgtFrame="#Xdc21d2763dcaad49bb7521006589a3de0f43fac">
        <w:r>
          <w:rPr>
            <w:rStyle w:val="InternetLink"/>
            <w:rFonts w:ascii="Arial" w:hAnsi="Arial"/>
          </w:rPr>
          <w:t>2019b</w:t>
        </w:r>
      </w:hyperlink>
      <w:r>
        <w:rPr>
          <w:rFonts w:ascii="Arial" w:hAnsi="Arial"/>
        </w:rPr>
        <w:t>); O. K. L. Hamilton et al. (</w:t>
      </w:r>
      <w:hyperlink w:anchor="X6debfffe7c91874d519217e7490dd93aec96bf6" w:tgtFrame="#X6debfffe7c91874d519217e7490dd93aec96bf6">
        <w:r>
          <w:rPr>
            <w:rStyle w:val="InternetLink"/>
            <w:rFonts w:ascii="Arial" w:hAnsi="Arial"/>
          </w:rPr>
          <w:t>2021</w:t>
        </w:r>
      </w:hyperlink>
      <w:r>
        <w:rPr>
          <w:rFonts w:ascii="Arial" w:hAnsi="Arial"/>
        </w:rPr>
        <w:t>); Kloppenborg et al. (</w:t>
      </w:r>
      <w:hyperlink w:anchor="X6c46b7734a36ad0b148dd2439f1429135d34f40" w:tgtFrame="#X6c46b7734a36ad0b148dd2439f1429135d34f40">
        <w:r>
          <w:rPr>
            <w:rStyle w:val="InternetLink"/>
            <w:rFonts w:ascii="Arial" w:hAnsi="Arial"/>
          </w:rPr>
          <w:t>2014</w:t>
        </w:r>
      </w:hyperlink>
      <w:r>
        <w:rPr>
          <w:rFonts w:ascii="Arial" w:hAnsi="Arial"/>
        </w:rPr>
        <w:t>)).</w:t>
        <w:br/>
        <w:t>Unfortunately, effect sizes for WMH</w:t>
      </w:r>
      <w:r>
        <w:fldChar w:fldCharType="begin"/>
      </w:r>
      <w:r>
        <w:rPr>
          <w:rFonts w:ascii="Arial" w:hAnsi="Arial"/>
        </w:rPr>
        <w:instrText>ADDIN EN.CITE</w:instrText>
      </w:r>
      <w:r>
        <w:rPr>
          <w:rFonts w:ascii="Arial" w:hAnsi="Arial"/>
        </w:rPr>
      </w:r>
      <w:r>
        <w:fldChar w:fldCharType="begin"/>
      </w:r>
      <w:r>
        <w:rPr>
          <w:rFonts w:ascii="Arial" w:hAnsi="Arial"/>
        </w:rPr>
        <w:instrText>ADDIN EN.CITE.DATA</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fldChar w:fldCharType="separate"/>
      </w:r>
      <w:r>
        <w:rPr>
          <w:rFonts w:ascii="Arial" w:hAnsi="Arial"/>
        </w:rPr>
      </w:r>
      <w:r>
        <w:rPr>
          <w:rFonts w:ascii="Arial" w:hAnsi="Arial"/>
        </w:rPr>
      </w:r>
      <w:r>
        <w:rPr>
          <w:rFonts w:ascii="Arial" w:hAnsi="Arial"/>
        </w:rPr>
        <w:fldChar w:fldCharType="end"/>
      </w:r>
      <w:r>
        <w:fldChar w:fldCharType="begin"/>
      </w:r>
      <w:r>
        <w:rPr>
          <w:rFonts w:ascii="Arial" w:hAnsi="Arial"/>
        </w:rPr>
        <w:instrText>ADDIN EN.CITE</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t xml:space="preserve"> progression have rarely been reported in quantitative units but have been calculated for semi-quantitative ratings or dichotomized quantitative outcomes.</w:t>
      </w:r>
      <w:ins w:id="487" w:author="Author" w:date="2024-02-21T09:46:00Z">
        <w:r>
          <w:rPr>
            <w:rFonts w:ascii="Arial" w:hAnsi="Arial"/>
          </w:rPr>
          <w:t xml:space="preserve">  </w:t>
        </w:r>
      </w:ins>
      <w:del w:id="488" w:author="Author" w:date="2024-02-21T09:46:00Z">
        <w:r>
          <w:rPr>
            <w:rFonts w:ascii="Arial" w:hAnsi="Arial"/>
          </w:rPr>
          <w:delText xml:space="preserve"> </w:delText>
          <w:br/>
        </w:r>
      </w:del>
      <w:r>
        <w:rPr>
          <w:rFonts w:ascii="Arial" w:hAnsi="Arial"/>
        </w:rPr>
        <w:t xml:space="preserve">Thus, we </w:t>
      </w:r>
      <w:ins w:id="489" w:author="Author" w:date="2024-02-21T09:46:00Z">
        <w:r>
          <w:rPr>
            <w:rFonts w:ascii="Arial" w:hAnsi="Arial"/>
          </w:rPr>
          <w:t>based</w:t>
        </w:r>
      </w:ins>
      <w:del w:id="490" w:author="Author" w:date="2024-02-21T09:46:00Z">
        <w:r>
          <w:rPr>
            <w:rFonts w:ascii="Arial" w:hAnsi="Arial"/>
          </w:rPr>
          <w:delText>base</w:delText>
        </w:r>
      </w:del>
      <w:r>
        <w:rPr>
          <w:rFonts w:ascii="Arial" w:hAnsi="Arial"/>
        </w:rPr>
        <w:t xml:space="preserve"> the following power analysis on a recent investigation in 540 members of the Lothian Birth cohort (average age: 72.6 years) over nine years (O. K. L. Hamilton et al. (</w:t>
      </w:r>
      <w:hyperlink w:anchor="X6debfffe7c91874d519217e7490dd93aec96bf6" w:tgtFrame="#X6debfffe7c91874d519217e7490dd93aec96bf6">
        <w:r>
          <w:rPr>
            <w:rStyle w:val="InternetLink"/>
            <w:rFonts w:ascii="Arial" w:hAnsi="Arial"/>
          </w:rPr>
          <w:t>2021</w:t>
        </w:r>
      </w:hyperlink>
      <w:r>
        <w:rPr>
          <w:rFonts w:ascii="Arial" w:hAnsi="Arial"/>
        </w:rPr>
        <w:t>)).</w:t>
        <w:br/>
        <w:t>Here, the ratio of WMH</w:t>
      </w:r>
      <w:r>
        <w:fldChar w:fldCharType="begin"/>
      </w:r>
      <w:r>
        <w:rPr>
          <w:rFonts w:ascii="Arial" w:hAnsi="Arial"/>
        </w:rPr>
        <w:instrText>ADDIN EN.CITE &lt;EndNote&gt;&lt;Cite&gt;&lt;Author&gt;Hamilton&lt;/Author&gt;&lt;Year&gt;2021&lt;/Year&gt;&lt;RecNum&gt;1700&lt;/RecNum&gt;&lt;DisplayText&gt;(Hamilton, Cox, et al., 2021)&lt;/DisplayText&gt;&lt;record&gt;&lt;rec-number&gt;1700&lt;/rec-number&gt;&lt;foreign-keys&gt;&lt;key app="EN" db-id="520wzdfxhfzws7edpwxp29tq92ztf2srvd2a" timestamp="1638782362"&gt;1700&lt;/key&gt;&lt;/foreign-keys&gt;&lt;ref-type name="Journal Article"&gt;17&lt;/ref-type&gt;&lt;contributors&gt;&lt;authors&gt;&lt;author&gt;Hamilton, Olivia K. L.&lt;/author&gt;&lt;author&gt;Cox, Simon R.&lt;/author&gt;&lt;author&gt;Okely, Judy A.&lt;/author&gt;&lt;author&gt;Conte, Federica&lt;/author&gt;&lt;author&gt;Ballerini, Lucia&lt;/author&gt;&lt;author&gt;Bastin, Mark E.&lt;/author&gt;&lt;author&gt;Corley, Janie&lt;/author&gt;&lt;author&gt;Taylor, Adele M.&lt;/author&gt;&lt;author&gt;Page, Danielle&lt;/author&gt;&lt;author&gt;Gow, Alan J.&lt;/author&gt;&lt;/authors&gt;&lt;/contributors&gt;&lt;titles&gt;&lt;title&gt;Cerebral Small Vessel Disease Burden and Longitudinal Cognitive Decline from age 73 to 82: the Lothian Birth Cohort 1936&lt;/title&gt;&lt;secondary-title&gt;medRxiv&lt;/secondary-title&gt;&lt;/titles&gt;&lt;periodical&gt;&lt;full-title&gt;medRxiv&lt;/full-title&gt;&lt;/periodical&gt;&lt;dates&gt;&lt;year&gt;2021&lt;/year&gt;&lt;/dates&gt;&lt;publisher&gt;Cold Spring Harbor Laboratory Press&lt;/publisher&gt;&lt;urls&gt;&lt;/urls&gt;&lt;/record&gt;&lt;/Cite&gt;&lt;/EndNote&gt;</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t xml:space="preserve"> load normalized by TIV predicted a decline in global cognitive function (standardized β = −0.149 ) and processing speed (standardized β = −0.176).</w:t>
        <w:br/>
        <w:t xml:space="preserve">As our cohort is younger on average than the Lothian Birth cohort, we </w:t>
      </w:r>
      <w:ins w:id="491" w:author="Author" w:date="2024-02-21T09:46:00Z">
        <w:r>
          <w:rPr>
            <w:rFonts w:ascii="Arial" w:hAnsi="Arial"/>
          </w:rPr>
          <w:t>expected</w:t>
        </w:r>
      </w:ins>
      <w:del w:id="492" w:author="Author" w:date="2024-02-21T09:46:00Z">
        <w:r>
          <w:rPr>
            <w:rFonts w:ascii="Arial" w:hAnsi="Arial"/>
          </w:rPr>
          <w:delText>expect</w:delText>
        </w:r>
      </w:del>
      <w:r>
        <w:rPr>
          <w:rFonts w:ascii="Arial" w:hAnsi="Arial"/>
        </w:rPr>
        <w:t xml:space="preserve"> the effect size to be smaller, yet still reliable. Using the </w:t>
      </w:r>
      <w:del w:id="493" w:author="Author" w:date="2024-02-21T09:46:00Z">
        <w:r>
          <w:rPr>
            <w:rFonts w:ascii="Arial" w:hAnsi="Arial"/>
          </w:rPr>
          <w:delText>“</w:delText>
        </w:r>
      </w:del>
      <w:r>
        <w:rPr>
          <w:rStyle w:val="VerbatimChar"/>
          <w:rFonts w:ascii="Arial" w:hAnsi="Arial"/>
        </w:rPr>
        <w:t>pwr</w:t>
      </w:r>
      <w:del w:id="494" w:author="Author" w:date="2024-02-21T09:46:00Z">
        <w:r>
          <w:rPr>
            <w:rStyle w:val="VerbatimChar"/>
            <w:rFonts w:ascii="Arial" w:hAnsi="Arial"/>
          </w:rPr>
          <w:delText>”</w:delText>
        </w:r>
      </w:del>
      <w:r>
        <w:rPr>
          <w:rFonts w:ascii="Arial" w:hAnsi="Arial"/>
        </w:rPr>
        <w:t xml:space="preserve"> package in R, we </w:t>
      </w:r>
      <w:ins w:id="495" w:author="Author" w:date="2024-02-21T09:46:00Z">
        <w:r>
          <w:rPr>
            <w:rFonts w:ascii="Arial" w:hAnsi="Arial"/>
          </w:rPr>
          <w:t>estimated</w:t>
        </w:r>
      </w:ins>
      <w:del w:id="496" w:author="Author" w:date="2024-02-21T09:46:00Z">
        <w:r>
          <w:rPr>
            <w:rFonts w:ascii="Arial" w:hAnsi="Arial"/>
          </w:rPr>
          <w:delText>estimate</w:delText>
        </w:r>
      </w:del>
      <w:r>
        <w:rPr>
          <w:rFonts w:ascii="Arial" w:hAnsi="Arial"/>
        </w:rPr>
        <w:t xml:space="preserve"> a minimum number of 850 participants to detect a small negative effect of </w:t>
      </w:r>
      <w:ins w:id="497" w:author="Author" w:date="2024-02-21T09:46:00Z">
        <w:r>
          <w:rPr>
            <w:rFonts w:ascii="Arial" w:hAnsi="Arial"/>
          </w:rPr>
          <w:t>WMH</w:t>
        </w:r>
      </w:ins>
      <w:del w:id="498" w:author="Author" w:date="2024-02-21T09:46:00Z">
        <w:r>
          <w:rPr>
            <w:rFonts w:ascii="Arial" w:hAnsi="Arial"/>
          </w:rPr>
          <w:delText>WML</w:delText>
        </w:r>
      </w:del>
      <w:r>
        <w:rPr>
          <w:rFonts w:ascii="Arial" w:hAnsi="Arial"/>
        </w:rPr>
        <w:t xml:space="preserve"> volume on cognitive function (standardized β = −0.1; pwr.r.test(r=-0.1, sig.level=0.05, power=0.9, alternative</w:t>
      </w:r>
      <w:ins w:id="499" w:author="Author" w:date="2024-02-21T09:46:00Z">
        <w:r>
          <w:rPr>
            <w:rFonts w:ascii="Arial" w:hAnsi="Arial"/>
          </w:rPr>
          <w:t>=“</w:t>
        </w:r>
      </w:ins>
      <w:del w:id="500" w:author="Author" w:date="2024-02-21T09:46:00Z">
        <w:r>
          <w:rPr>
            <w:rFonts w:ascii="Arial" w:hAnsi="Arial"/>
          </w:rPr>
          <w:delText>="</w:delText>
        </w:r>
      </w:del>
      <w:r>
        <w:rPr>
          <w:rFonts w:ascii="Arial" w:hAnsi="Arial"/>
        </w:rPr>
        <w:t>less</w:t>
      </w:r>
      <w:ins w:id="501" w:author="Author" w:date="2024-02-21T09:46:00Z">
        <w:r>
          <w:rPr>
            <w:rFonts w:ascii="Arial" w:hAnsi="Arial"/>
          </w:rPr>
          <w:t>”))</w:t>
        </w:r>
      </w:ins>
      <w:del w:id="502" w:author="Author" w:date="2024-02-21T09:46:00Z">
        <w:r>
          <w:rPr>
            <w:rFonts w:ascii="Arial" w:hAnsi="Arial"/>
          </w:rPr>
          <w:delText>"))</w:delText>
        </w:r>
      </w:del>
      <w:r>
        <w:rPr>
          <w:rFonts w:ascii="Arial" w:hAnsi="Arial"/>
        </w:rPr>
        <w:t xml:space="preserve"> and a minimum number of 590 participants for a slightly larger effect (standardized β = −0.12; pwr.r.test(r=-0.1, sig.level=0.05, power=0.9, alternative</w:t>
      </w:r>
      <w:ins w:id="503" w:author="Author" w:date="2024-02-21T09:46:00Z">
        <w:r>
          <w:rPr>
            <w:rFonts w:ascii="Arial" w:hAnsi="Arial"/>
          </w:rPr>
          <w:t>=“</w:t>
        </w:r>
      </w:ins>
      <w:del w:id="504" w:author="Author" w:date="2024-02-21T09:46:00Z">
        <w:r>
          <w:rPr>
            <w:rFonts w:ascii="Arial" w:hAnsi="Arial"/>
          </w:rPr>
          <w:delText>="</w:delText>
        </w:r>
      </w:del>
      <w:r>
        <w:rPr>
          <w:rFonts w:ascii="Arial" w:hAnsi="Arial"/>
        </w:rPr>
        <w:t>less</w:t>
      </w:r>
      <w:ins w:id="505" w:author="Author" w:date="2024-02-21T09:46:00Z">
        <w:r>
          <w:rPr>
            <w:rFonts w:ascii="Arial" w:hAnsi="Arial"/>
          </w:rPr>
          <w:t>”)).</w:t>
        </w:r>
      </w:ins>
      <w:del w:id="506" w:author="Author" w:date="2024-02-21T09:46:00Z">
        <w:r>
          <w:rPr>
            <w:rFonts w:ascii="Arial" w:hAnsi="Arial"/>
          </w:rPr>
          <w:delText>")).</w:delText>
        </w:r>
      </w:del>
      <w:r>
        <w:rPr>
          <w:rFonts w:ascii="Arial" w:hAnsi="Arial"/>
        </w:rPr>
        <w:br/>
        <w:t>Our power should thus be sufficient to detect the effect on global and executive cognitive function in our cohort.</w:t>
      </w:r>
      <w:del w:id="507" w:author="Author" w:date="2024-02-21T09:46:00Z">
        <w:r>
          <w:rPr>
            <w:rFonts w:ascii="Arial" w:hAnsi="Arial"/>
          </w:rPr>
          <w:delText xml:space="preserve"> </w:delText>
        </w:r>
      </w:del>
    </w:p>
    <w:p>
      <w:pPr>
        <w:pStyle w:val="FirstParagraph"/>
        <w:rPr>
          <w:rFonts w:ascii="Arial" w:hAnsi="Arial"/>
        </w:rPr>
      </w:pPr>
      <w:r>
        <w:rPr>
          <w:rFonts w:ascii="Arial" w:hAnsi="Arial"/>
        </w:rPr>
        <w:t>Statistical Analysis</w:t>
      </w:r>
    </w:p>
    <w:p>
      <w:pPr>
        <w:pStyle w:val="Heading2"/>
        <w:rPr>
          <w:rFonts w:ascii="Arial" w:hAnsi="Arial"/>
        </w:rPr>
      </w:pPr>
      <w:r>
        <w:rPr>
          <w:rFonts w:ascii="Arial" w:hAnsi="Arial"/>
        </w:rPr>
        <w:t>Confirmatory Analyses</w:t>
      </w:r>
    </w:p>
    <w:p>
      <w:pPr>
        <w:pStyle w:val="FirstParagraph"/>
        <w:rPr>
          <w:del w:id="521" w:author="Author" w:date="2024-02-21T09:46:00Z"/>
        </w:rPr>
      </w:pPr>
      <w:ins w:id="509" w:author="Author" w:date="2024-02-21T09:46:00Z">
        <w:r>
          <w:rPr>
            <w:rFonts w:ascii="Arial" w:hAnsi="Arial"/>
          </w:rPr>
          <w:t xml:space="preserve">Accepted stage 1 registered report protocol can be found in https://osf.io/7jafe. </w:t>
        </w:r>
      </w:ins>
      <w:r>
        <w:rPr>
          <w:rFonts w:ascii="Arial" w:hAnsi="Arial"/>
        </w:rPr>
        <w:t xml:space="preserve">Statistical analyses scripts can be inspected on </w:t>
      </w:r>
      <w:hyperlink r:id="rId6" w:tgtFrame="https://github.com/fBeyer89/VRF-and-progression-of-WML">
        <w:r>
          <w:rPr>
            <w:rStyle w:val="InternetLink"/>
            <w:rFonts w:ascii="Arial" w:hAnsi="Arial"/>
          </w:rPr>
          <w:t>https://github.com/fBeyer89/VRF-and-progression-of-WML</w:t>
        </w:r>
      </w:hyperlink>
      <w:r>
        <w:rPr>
          <w:rFonts w:ascii="Arial" w:hAnsi="Arial"/>
        </w:rPr>
        <w:t xml:space="preserve">. </w:t>
      </w:r>
      <w:del w:id="510" w:author="Author" w:date="2024-02-21T09:46:00Z">
        <w:r>
          <w:rPr>
            <w:rFonts w:ascii="Arial" w:hAnsi="Arial"/>
          </w:rPr>
          <w:br/>
        </w:r>
      </w:del>
      <w:r>
        <w:rPr>
          <w:rFonts w:ascii="Arial" w:hAnsi="Arial"/>
        </w:rPr>
        <w:t xml:space="preserve">All statistical analysis with </w:t>
      </w:r>
      <w:ins w:id="511" w:author="Author" w:date="2024-02-21T09:46:00Z">
        <w:r>
          <w:rPr>
            <w:rFonts w:ascii="Arial" w:hAnsi="Arial"/>
          </w:rPr>
          <w:t>WMH</w:t>
        </w:r>
      </w:ins>
      <w:del w:id="512" w:author="Author" w:date="2024-02-21T09:46:00Z">
        <w:r>
          <w:rPr>
            <w:rFonts w:ascii="Arial" w:hAnsi="Arial"/>
          </w:rPr>
          <w:delText>WML</w:delText>
        </w:r>
      </w:del>
      <w:r>
        <w:rPr>
          <w:rFonts w:ascii="Arial" w:hAnsi="Arial"/>
        </w:rPr>
        <w:t xml:space="preserve"> volume or executive function as dependent variable </w:t>
      </w:r>
      <w:ins w:id="513" w:author="Author" w:date="2024-02-21T09:46:00Z">
        <w:r>
          <w:rPr>
            <w:rFonts w:ascii="Arial" w:hAnsi="Arial"/>
          </w:rPr>
          <w:t>were</w:t>
        </w:r>
      </w:ins>
      <w:del w:id="514" w:author="Author" w:date="2024-02-21T09:46:00Z">
        <w:r>
          <w:rPr>
            <w:rFonts w:ascii="Arial" w:hAnsi="Arial"/>
          </w:rPr>
          <w:delText>will be</w:delText>
        </w:r>
      </w:del>
      <w:r>
        <w:rPr>
          <w:rFonts w:ascii="Arial" w:hAnsi="Arial"/>
        </w:rPr>
        <w:t xml:space="preserve"> performed in R version </w:t>
      </w:r>
      <w:ins w:id="515" w:author="Author" w:date="2024-02-21T09:46:00Z">
        <w:r>
          <w:rPr>
            <w:rFonts w:ascii="Arial" w:hAnsi="Arial"/>
          </w:rPr>
          <w:t>4.2.2</w:t>
        </w:r>
      </w:ins>
      <w:del w:id="516" w:author="Author" w:date="2024-02-21T09:46:00Z">
        <w:r>
          <w:rPr>
            <w:rFonts w:ascii="Arial" w:hAnsi="Arial"/>
          </w:rPr>
          <w:delText>3.6.1</w:delText>
        </w:r>
      </w:del>
      <w:r>
        <w:rPr>
          <w:rFonts w:ascii="Arial" w:hAnsi="Arial"/>
        </w:rPr>
        <w:t xml:space="preserve">. We </w:t>
      </w:r>
      <w:ins w:id="517" w:author="Author" w:date="2024-02-21T09:46:00Z">
        <w:r>
          <w:rPr>
            <w:rFonts w:ascii="Arial" w:hAnsi="Arial"/>
          </w:rPr>
          <w:t>used</w:t>
        </w:r>
      </w:ins>
      <w:del w:id="518" w:author="Author" w:date="2024-02-21T09:46:00Z">
        <w:r>
          <w:rPr>
            <w:rFonts w:ascii="Arial" w:hAnsi="Arial"/>
          </w:rPr>
          <w:delText>will use</w:delText>
        </w:r>
      </w:del>
      <w:r>
        <w:rPr>
          <w:rFonts w:ascii="Arial" w:hAnsi="Arial"/>
        </w:rPr>
        <w:t xml:space="preserve"> linear mixed models implemented in lmerMod (lmerTest) and BayesFactor version 0.9.12-4.2 (generalTestBF) with subject as a random intercept (see function run_LME_realdata.R on github).</w:t>
      </w:r>
      <w:ins w:id="519" w:author="Author" w:date="2024-02-21T09:46:00Z">
        <w:r>
          <w:rPr>
            <w:rFonts w:ascii="Arial" w:hAnsi="Arial"/>
          </w:rPr>
          <w:br/>
          <w:t>More specifically, we tested 3 models for our four hypotheses (see Table 8)</w:t>
        </w:r>
      </w:ins>
      <w:r>
        <w:rPr>
          <w:rFonts w:ascii="Arial" w:hAnsi="Arial"/>
        </w:rPr>
        <w:t>.</w:t>
      </w:r>
      <w:del w:id="520" w:author="Author" w:date="2024-02-21T09:46:00Z">
        <w:r>
          <w:rPr>
            <w:rFonts w:ascii="Arial" w:hAnsi="Arial"/>
          </w:rPr>
          <w:delText xml:space="preserve"> (see Table 2).</w:delText>
        </w:r>
      </w:del>
    </w:p>
    <w:p>
      <w:pPr>
        <w:pStyle w:val="Normal"/>
        <w:rPr>
          <w:rFonts w:ascii="Arial" w:hAnsi="Arial"/>
          <w:del w:id="523" w:author="Author" w:date="2024-02-21T09:46:00Z"/>
        </w:rPr>
      </w:pPr>
      <w:del w:id="522" w:author="Author" w:date="2024-02-21T09:46:00Z">
        <w:r>
          <w:rPr>
            <w:rFonts w:ascii="Arial" w:hAnsi="Arial"/>
          </w:rPr>
        </w:r>
      </w:del>
    </w:p>
    <w:p>
      <w:pPr>
        <w:pStyle w:val="FirstParagraph"/>
        <w:rPr>
          <w:rFonts w:ascii="Arial" w:hAnsi="Arial"/>
        </w:rPr>
      </w:pPr>
      <w:r>
        <w:rPr>
          <w:rFonts w:ascii="Arial" w:hAnsi="Arial"/>
        </w:rPr>
        <w:t>M1: asinh(</w:t>
      </w:r>
      <w:ins w:id="524" w:author="Author" w:date="2024-02-21T09:46:00Z">
        <w:r>
          <w:rPr>
            <w:rFonts w:ascii="Arial" w:hAnsi="Arial"/>
          </w:rPr>
          <w:t>WMH</w:t>
        </w:r>
      </w:ins>
      <w:del w:id="525" w:author="Author" w:date="2024-02-21T09:46:00Z">
        <w:r>
          <w:rPr>
            <w:rFonts w:ascii="Arial" w:hAnsi="Arial"/>
          </w:rPr>
          <w:delText>WML</w:delText>
        </w:r>
      </w:del>
      <w:r>
        <w:rPr>
          <w:rFonts w:ascii="Arial" w:hAnsi="Arial"/>
        </w:rPr>
        <w:t>) ~ Age_baseline + Age_change + DBP_baseline</w:t>
      </w:r>
      <w:del w:id="526" w:author="Author" w:date="2024-02-21T09:46:00Z">
        <w:r>
          <w:rPr>
            <w:rFonts w:ascii="Arial" w:hAnsi="Arial"/>
          </w:rPr>
          <w:delText xml:space="preserve"> </w:delText>
        </w:r>
      </w:del>
      <w:r>
        <w:rPr>
          <w:rFonts w:ascii="Arial" w:hAnsi="Arial"/>
        </w:rPr>
        <w:t xml:space="preserve"> + DBP_baseline:Age_change + DBP_change + WHR_baseline + WHR_baseline:Age_change + WHR_change + gender + HT_medication + TIV + (1|subj)</w:t>
      </w:r>
    </w:p>
    <w:p>
      <w:pPr>
        <w:pStyle w:val="TextBody"/>
        <w:rPr>
          <w:rFonts w:ascii="Arial" w:hAnsi="Arial"/>
          <w:del w:id="528" w:author="Author" w:date="2024-02-21T09:46:00Z"/>
        </w:rPr>
      </w:pPr>
      <w:del w:id="527" w:author="Author" w:date="2024-02-21T09:46:00Z">
        <w:r>
          <w:rPr>
            <w:rFonts w:ascii="Arial" w:hAnsi="Arial"/>
          </w:rPr>
        </w:r>
      </w:del>
    </w:p>
    <w:p>
      <w:pPr>
        <w:pStyle w:val="TextBody"/>
        <w:rPr>
          <w:rFonts w:ascii="Arial" w:hAnsi="Arial"/>
        </w:rPr>
      </w:pPr>
      <w:r>
        <w:rPr>
          <w:rFonts w:ascii="Arial" w:hAnsi="Arial"/>
        </w:rPr>
        <w:t xml:space="preserve">M2: </w:t>
      </w:r>
      <w:del w:id="529" w:author="Author" w:date="2024-02-21T09:46:00Z">
        <w:r>
          <w:rPr>
            <w:rFonts w:ascii="Arial" w:hAnsi="Arial"/>
          </w:rPr>
          <w:br/>
        </w:r>
      </w:del>
      <w:r>
        <w:rPr>
          <w:rFonts w:ascii="Arial" w:hAnsi="Arial"/>
        </w:rPr>
        <w:t>Z_Exec ~ Age_baseline + Age_change + asinh(</w:t>
      </w:r>
      <w:ins w:id="530" w:author="Author" w:date="2024-02-21T09:46:00Z">
        <w:r>
          <w:rPr>
            <w:rFonts w:ascii="Arial" w:hAnsi="Arial"/>
          </w:rPr>
          <w:t>WMH</w:t>
        </w:r>
      </w:ins>
      <w:del w:id="531" w:author="Author" w:date="2024-02-21T09:46:00Z">
        <w:r>
          <w:rPr>
            <w:rFonts w:ascii="Arial" w:hAnsi="Arial"/>
          </w:rPr>
          <w:delText>WML</w:delText>
        </w:r>
      </w:del>
      <w:r>
        <w:rPr>
          <w:rFonts w:ascii="Arial" w:hAnsi="Arial"/>
        </w:rPr>
        <w:t>)_baseline + Age_change :asinh(</w:t>
      </w:r>
      <w:ins w:id="532" w:author="Author" w:date="2024-02-21T09:46:00Z">
        <w:r>
          <w:rPr>
            <w:rFonts w:ascii="Arial" w:hAnsi="Arial"/>
          </w:rPr>
          <w:t>WMH</w:t>
        </w:r>
      </w:ins>
      <w:del w:id="533" w:author="Author" w:date="2024-02-21T09:46:00Z">
        <w:r>
          <w:rPr>
            <w:rFonts w:ascii="Arial" w:hAnsi="Arial"/>
          </w:rPr>
          <w:delText>WML</w:delText>
        </w:r>
      </w:del>
      <w:r>
        <w:rPr>
          <w:rFonts w:ascii="Arial" w:hAnsi="Arial"/>
        </w:rPr>
        <w:t xml:space="preserve">)_baseline + </w:t>
      </w:r>
      <w:ins w:id="534" w:author="Author" w:date="2024-02-21T09:46:00Z">
        <w:r>
          <w:rPr>
            <w:rFonts w:ascii="Arial" w:hAnsi="Arial"/>
          </w:rPr>
          <w:t>WMH</w:t>
        </w:r>
      </w:ins>
      <w:del w:id="535" w:author="Author" w:date="2024-02-21T09:46:00Z">
        <w:r>
          <w:rPr>
            <w:rFonts w:ascii="Arial" w:hAnsi="Arial"/>
          </w:rPr>
          <w:delText>WML</w:delText>
        </w:r>
      </w:del>
      <w:r>
        <w:rPr>
          <w:rFonts w:ascii="Arial" w:hAnsi="Arial"/>
        </w:rPr>
        <w:t>_change + gender + education + CES_D</w:t>
      </w:r>
    </w:p>
    <w:p>
      <w:pPr>
        <w:pStyle w:val="TextBody"/>
        <w:rPr>
          <w:rFonts w:ascii="Arial" w:hAnsi="Arial"/>
          <w:del w:id="537" w:author="Author" w:date="2024-02-21T09:46:00Z"/>
        </w:rPr>
      </w:pPr>
      <w:del w:id="536" w:author="Author" w:date="2024-02-21T09:46:00Z">
        <w:r>
          <w:rPr>
            <w:rFonts w:ascii="Arial" w:hAnsi="Arial"/>
          </w:rPr>
        </w:r>
      </w:del>
    </w:p>
    <w:p>
      <w:pPr>
        <w:pStyle w:val="TextBody"/>
        <w:rPr>
          <w:rFonts w:ascii="Arial" w:hAnsi="Arial"/>
        </w:rPr>
      </w:pPr>
      <w:r>
        <w:rPr>
          <w:rFonts w:ascii="Arial" w:hAnsi="Arial"/>
        </w:rPr>
        <w:t>M3:</w:t>
      </w:r>
      <w:ins w:id="538" w:author="Author" w:date="2024-02-21T09:46:00Z">
        <w:r>
          <w:rPr>
            <w:rFonts w:ascii="Arial" w:hAnsi="Arial"/>
          </w:rPr>
          <w:t xml:space="preserve"> </w:t>
        </w:r>
      </w:ins>
      <w:del w:id="539" w:author="Author" w:date="2024-02-21T09:46:00Z">
        <w:r>
          <w:rPr>
            <w:rFonts w:ascii="Arial" w:hAnsi="Arial"/>
          </w:rPr>
          <w:br/>
        </w:r>
      </w:del>
      <w:r>
        <w:rPr>
          <w:rFonts w:ascii="Arial" w:hAnsi="Arial"/>
        </w:rPr>
        <w:t>Z_global_cog ~ Age_baseline + Age_change + asinh(</w:t>
      </w:r>
      <w:ins w:id="540" w:author="Author" w:date="2024-02-21T09:46:00Z">
        <w:r>
          <w:rPr>
            <w:rFonts w:ascii="Arial" w:hAnsi="Arial"/>
          </w:rPr>
          <w:t>WMH</w:t>
        </w:r>
      </w:ins>
      <w:del w:id="541" w:author="Author" w:date="2024-02-21T09:46:00Z">
        <w:r>
          <w:rPr>
            <w:rFonts w:ascii="Arial" w:hAnsi="Arial"/>
          </w:rPr>
          <w:delText>WML</w:delText>
        </w:r>
      </w:del>
      <w:r>
        <w:rPr>
          <w:rFonts w:ascii="Arial" w:hAnsi="Arial"/>
        </w:rPr>
        <w:t>)_baseline + Age_change :asinh(</w:t>
      </w:r>
      <w:ins w:id="542" w:author="Author" w:date="2024-02-21T09:46:00Z">
        <w:r>
          <w:rPr>
            <w:rFonts w:ascii="Arial" w:hAnsi="Arial"/>
          </w:rPr>
          <w:t>WMH</w:t>
        </w:r>
      </w:ins>
      <w:del w:id="543" w:author="Author" w:date="2024-02-21T09:46:00Z">
        <w:r>
          <w:rPr>
            <w:rFonts w:ascii="Arial" w:hAnsi="Arial"/>
          </w:rPr>
          <w:delText>WML</w:delText>
        </w:r>
      </w:del>
      <w:r>
        <w:rPr>
          <w:rFonts w:ascii="Arial" w:hAnsi="Arial"/>
        </w:rPr>
        <w:t xml:space="preserve">)_baseline + </w:t>
      </w:r>
      <w:ins w:id="544" w:author="Author" w:date="2024-02-21T09:46:00Z">
        <w:r>
          <w:rPr>
            <w:rFonts w:ascii="Arial" w:hAnsi="Arial"/>
          </w:rPr>
          <w:t>WMH</w:t>
        </w:r>
      </w:ins>
      <w:del w:id="545" w:author="Author" w:date="2024-02-21T09:46:00Z">
        <w:r>
          <w:rPr>
            <w:rFonts w:ascii="Arial" w:hAnsi="Arial"/>
          </w:rPr>
          <w:delText>WML</w:delText>
        </w:r>
      </w:del>
      <w:r>
        <w:rPr>
          <w:rFonts w:ascii="Arial" w:hAnsi="Arial"/>
        </w:rPr>
        <w:t>_change + gender + education + CES_D</w:t>
      </w:r>
    </w:p>
    <w:p>
      <w:pPr>
        <w:pStyle w:val="Heading3"/>
        <w:rPr>
          <w:rFonts w:ascii="Arial" w:hAnsi="Arial"/>
          <w:del w:id="547" w:author="Author" w:date="2024-02-21T09:46:00Z"/>
        </w:rPr>
      </w:pPr>
      <w:del w:id="546" w:author="Author" w:date="2024-02-21T09:46:00Z">
        <w:r>
          <w:rPr>
            <w:rFonts w:ascii="Arial" w:hAnsi="Arial"/>
          </w:rPr>
        </w:r>
      </w:del>
    </w:p>
    <w:p>
      <w:pPr>
        <w:pStyle w:val="Heading3"/>
        <w:rPr>
          <w:rFonts w:ascii="Arial" w:hAnsi="Arial"/>
        </w:rPr>
      </w:pPr>
      <w:r>
        <w:rPr>
          <w:rFonts w:ascii="Arial" w:hAnsi="Arial"/>
        </w:rPr>
        <w:t>Explanation of covariates (M1)</w:t>
      </w:r>
    </w:p>
    <w:p>
      <w:pPr>
        <w:pStyle w:val="Compact"/>
        <w:numPr>
          <w:ilvl w:val="0"/>
          <w:numId w:val="11"/>
        </w:numPr>
        <w:rPr>
          <w:rFonts w:ascii="Arial" w:hAnsi="Arial"/>
          <w:ins w:id="548" w:author="Author" w:date="2024-02-21T09:46:00Z"/>
        </w:rPr>
      </w:pPr>
      <w:r>
        <w:rPr>
          <w:rFonts w:ascii="Arial" w:hAnsi="Arial"/>
        </w:rPr>
        <w:t>Age_baseline: effect of age at baseline</w:t>
      </w:r>
    </w:p>
    <w:p>
      <w:pPr>
        <w:pStyle w:val="Compact"/>
        <w:numPr>
          <w:ilvl w:val="0"/>
          <w:numId w:val="11"/>
        </w:numPr>
        <w:rPr>
          <w:rFonts w:ascii="Arial" w:hAnsi="Arial"/>
          <w:ins w:id="551" w:author="Author" w:date="2024-02-21T09:46:00Z"/>
        </w:rPr>
      </w:pPr>
      <w:del w:id="549" w:author="Author" w:date="2024-02-21T09:46:00Z">
        <w:r>
          <w:rPr>
            <w:rFonts w:ascii="Arial" w:hAnsi="Arial"/>
          </w:rPr>
          <w:delText xml:space="preserve"> </w:delText>
        </w:r>
      </w:del>
      <w:del w:id="550" w:author="Author" w:date="2024-02-21T09:46:00Z">
        <w:r>
          <w:rPr>
            <w:rFonts w:ascii="Arial" w:hAnsi="Arial"/>
          </w:rPr>
          <w:br/>
        </w:r>
      </w:del>
      <w:r>
        <w:rPr>
          <w:rFonts w:ascii="Arial" w:hAnsi="Arial"/>
        </w:rPr>
        <w:t>Age_change: effect of passed time between baseline and follow-up (progression)</w:t>
      </w:r>
    </w:p>
    <w:p>
      <w:pPr>
        <w:pStyle w:val="Compact"/>
        <w:numPr>
          <w:ilvl w:val="0"/>
          <w:numId w:val="11"/>
        </w:numPr>
        <w:rPr>
          <w:rFonts w:ascii="Arial" w:hAnsi="Arial"/>
          <w:ins w:id="553" w:author="Author" w:date="2024-02-21T09:46:00Z"/>
        </w:rPr>
      </w:pPr>
      <w:del w:id="552" w:author="Author" w:date="2024-02-21T09:46:00Z">
        <w:r>
          <w:rPr>
            <w:rFonts w:ascii="Arial" w:hAnsi="Arial"/>
          </w:rPr>
          <w:br/>
        </w:r>
      </w:del>
      <w:r>
        <w:rPr>
          <w:rFonts w:ascii="Arial" w:hAnsi="Arial"/>
        </w:rPr>
        <w:t>DBP_baseline: effect of baseline DBP</w:t>
      </w:r>
    </w:p>
    <w:p>
      <w:pPr>
        <w:pStyle w:val="Compact"/>
        <w:numPr>
          <w:ilvl w:val="0"/>
          <w:numId w:val="11"/>
        </w:numPr>
        <w:rPr>
          <w:rFonts w:ascii="Arial" w:hAnsi="Arial"/>
          <w:ins w:id="557" w:author="Author" w:date="2024-02-21T09:46:00Z"/>
        </w:rPr>
      </w:pPr>
      <w:del w:id="554" w:author="Author" w:date="2024-02-21T09:46:00Z">
        <w:r>
          <w:rPr>
            <w:rFonts w:ascii="Arial" w:hAnsi="Arial"/>
          </w:rPr>
          <w:br/>
        </w:r>
      </w:del>
      <w:r>
        <w:rPr>
          <w:rFonts w:ascii="Arial" w:hAnsi="Arial"/>
        </w:rPr>
        <w:t xml:space="preserve">DBP_baseline: modifying effect of baseline DBP on progression of </w:t>
      </w:r>
      <w:ins w:id="555" w:author="Author" w:date="2024-02-21T09:46:00Z">
        <w:r>
          <w:rPr>
            <w:rFonts w:ascii="Arial" w:hAnsi="Arial"/>
          </w:rPr>
          <w:t>WMH</w:t>
        </w:r>
      </w:ins>
      <w:del w:id="556" w:author="Author" w:date="2024-02-21T09:46:00Z">
        <w:r>
          <w:rPr>
            <w:rFonts w:ascii="Arial" w:hAnsi="Arial"/>
          </w:rPr>
          <w:delText>WML</w:delText>
        </w:r>
      </w:del>
      <w:r>
        <w:rPr>
          <w:rFonts w:ascii="Arial" w:hAnsi="Arial"/>
        </w:rPr>
        <w:t xml:space="preserve"> between baseline and follow-up (effect of interest for H1)</w:t>
      </w:r>
    </w:p>
    <w:p>
      <w:pPr>
        <w:pStyle w:val="Compact"/>
        <w:numPr>
          <w:ilvl w:val="0"/>
          <w:numId w:val="11"/>
        </w:numPr>
        <w:rPr>
          <w:rFonts w:ascii="Arial" w:hAnsi="Arial"/>
          <w:ins w:id="561" w:author="Author" w:date="2024-02-21T09:46:00Z"/>
        </w:rPr>
      </w:pPr>
      <w:del w:id="558" w:author="Author" w:date="2024-02-21T09:46:00Z">
        <w:r>
          <w:rPr>
            <w:rFonts w:ascii="Arial" w:hAnsi="Arial"/>
          </w:rPr>
          <w:br/>
        </w:r>
      </w:del>
      <w:r>
        <w:rPr>
          <w:rFonts w:ascii="Arial" w:hAnsi="Arial"/>
        </w:rPr>
        <w:t xml:space="preserve">DBP_change: effect of change in DBP between baseline and follow-up on </w:t>
      </w:r>
      <w:ins w:id="559" w:author="Author" w:date="2024-02-21T09:46:00Z">
        <w:r>
          <w:rPr>
            <w:rFonts w:ascii="Arial" w:hAnsi="Arial"/>
          </w:rPr>
          <w:t>WMH</w:t>
        </w:r>
      </w:ins>
      <w:del w:id="560" w:author="Author" w:date="2024-02-21T09:46:00Z">
        <w:r>
          <w:rPr>
            <w:rFonts w:ascii="Arial" w:hAnsi="Arial"/>
          </w:rPr>
          <w:delText>WML</w:delText>
        </w:r>
      </w:del>
      <w:r>
        <w:rPr>
          <w:rFonts w:ascii="Arial" w:hAnsi="Arial"/>
        </w:rPr>
        <w:t xml:space="preserve"> progression (effect of interest for E1c)</w:t>
      </w:r>
    </w:p>
    <w:p>
      <w:pPr>
        <w:pStyle w:val="Compact"/>
        <w:numPr>
          <w:ilvl w:val="0"/>
          <w:numId w:val="11"/>
        </w:numPr>
        <w:rPr>
          <w:rFonts w:ascii="Arial" w:hAnsi="Arial"/>
          <w:ins w:id="563" w:author="Author" w:date="2024-02-21T09:46:00Z"/>
        </w:rPr>
      </w:pPr>
      <w:del w:id="562" w:author="Author" w:date="2024-02-21T09:46:00Z">
        <w:r>
          <w:rPr>
            <w:rFonts w:ascii="Arial" w:hAnsi="Arial"/>
          </w:rPr>
          <w:br/>
        </w:r>
      </w:del>
      <w:r>
        <w:rPr>
          <w:rFonts w:ascii="Arial" w:hAnsi="Arial"/>
        </w:rPr>
        <w:t>WHR_baseline effect of baseline WHR</w:t>
      </w:r>
    </w:p>
    <w:p>
      <w:pPr>
        <w:pStyle w:val="Compact"/>
        <w:numPr>
          <w:ilvl w:val="0"/>
          <w:numId w:val="11"/>
        </w:numPr>
        <w:rPr>
          <w:rFonts w:ascii="Arial" w:hAnsi="Arial"/>
          <w:ins w:id="567" w:author="Author" w:date="2024-02-21T09:46:00Z"/>
        </w:rPr>
      </w:pPr>
      <w:del w:id="564" w:author="Author" w:date="2024-02-21T09:46:00Z">
        <w:r>
          <w:rPr>
            <w:rFonts w:ascii="Arial" w:hAnsi="Arial"/>
          </w:rPr>
          <w:br/>
        </w:r>
      </w:del>
      <w:r>
        <w:rPr>
          <w:rFonts w:ascii="Arial" w:hAnsi="Arial"/>
        </w:rPr>
        <w:t xml:space="preserve">WHR_baseline:Age_change: modifying effect of baseline WHR on progression of </w:t>
      </w:r>
      <w:ins w:id="565" w:author="Author" w:date="2024-02-21T09:46:00Z">
        <w:r>
          <w:rPr>
            <w:rFonts w:ascii="Arial" w:hAnsi="Arial"/>
          </w:rPr>
          <w:t>WMH</w:t>
        </w:r>
      </w:ins>
      <w:del w:id="566" w:author="Author" w:date="2024-02-21T09:46:00Z">
        <w:r>
          <w:rPr>
            <w:rFonts w:ascii="Arial" w:hAnsi="Arial"/>
          </w:rPr>
          <w:delText>WML</w:delText>
        </w:r>
      </w:del>
      <w:r>
        <w:rPr>
          <w:rFonts w:ascii="Arial" w:hAnsi="Arial"/>
        </w:rPr>
        <w:t xml:space="preserve"> between baseline and follow-up (effect of interest for E1a)</w:t>
      </w:r>
    </w:p>
    <w:p>
      <w:pPr>
        <w:pStyle w:val="Compact"/>
        <w:numPr>
          <w:ilvl w:val="0"/>
          <w:numId w:val="11"/>
        </w:numPr>
        <w:rPr>
          <w:rFonts w:ascii="Arial" w:hAnsi="Arial"/>
          <w:ins w:id="571" w:author="Author" w:date="2024-02-21T09:46:00Z"/>
        </w:rPr>
      </w:pPr>
      <w:del w:id="568" w:author="Author" w:date="2024-02-21T09:46:00Z">
        <w:r>
          <w:rPr>
            <w:rFonts w:ascii="Arial" w:hAnsi="Arial"/>
          </w:rPr>
          <w:br/>
        </w:r>
      </w:del>
      <w:r>
        <w:rPr>
          <w:rFonts w:ascii="Arial" w:hAnsi="Arial"/>
        </w:rPr>
        <w:t xml:space="preserve">WHR_change: effect of change in WHR between baseline and follow-up on </w:t>
      </w:r>
      <w:ins w:id="569" w:author="Author" w:date="2024-02-21T09:46:00Z">
        <w:r>
          <w:rPr>
            <w:rFonts w:ascii="Arial" w:hAnsi="Arial"/>
          </w:rPr>
          <w:t>WMH</w:t>
        </w:r>
      </w:ins>
      <w:del w:id="570" w:author="Author" w:date="2024-02-21T09:46:00Z">
        <w:r>
          <w:rPr>
            <w:rFonts w:ascii="Arial" w:hAnsi="Arial"/>
          </w:rPr>
          <w:delText>WML</w:delText>
        </w:r>
      </w:del>
      <w:r>
        <w:rPr>
          <w:rFonts w:ascii="Arial" w:hAnsi="Arial"/>
        </w:rPr>
        <w:t xml:space="preserve"> progression (effect of interest for E1b)</w:t>
      </w:r>
    </w:p>
    <w:p>
      <w:pPr>
        <w:pStyle w:val="Compact"/>
        <w:numPr>
          <w:ilvl w:val="0"/>
          <w:numId w:val="11"/>
        </w:numPr>
        <w:rPr>
          <w:rFonts w:ascii="Arial" w:hAnsi="Arial"/>
          <w:ins w:id="573" w:author="Author" w:date="2024-02-21T09:46:00Z"/>
        </w:rPr>
      </w:pPr>
      <w:del w:id="572" w:author="Author" w:date="2024-02-21T09:46:00Z">
        <w:r>
          <w:rPr>
            <w:rFonts w:ascii="Arial" w:hAnsi="Arial"/>
          </w:rPr>
          <w:br/>
        </w:r>
      </w:del>
      <w:r>
        <w:rPr>
          <w:rFonts w:ascii="Arial" w:hAnsi="Arial"/>
        </w:rPr>
        <w:t>Gender: adjust for gender (no power analyses possible for gender/sex interaction, therefore we control for it in confirmatory analyses)</w:t>
      </w:r>
    </w:p>
    <w:p>
      <w:pPr>
        <w:pStyle w:val="Compact"/>
        <w:numPr>
          <w:ilvl w:val="0"/>
          <w:numId w:val="11"/>
        </w:numPr>
        <w:rPr>
          <w:rFonts w:ascii="Arial" w:hAnsi="Arial"/>
          <w:ins w:id="577" w:author="Author" w:date="2024-02-21T09:46:00Z"/>
        </w:rPr>
      </w:pPr>
      <w:del w:id="574" w:author="Author" w:date="2024-02-21T09:46:00Z">
        <w:r>
          <w:rPr>
            <w:rFonts w:ascii="Arial" w:hAnsi="Arial"/>
          </w:rPr>
          <w:br/>
        </w:r>
      </w:del>
      <w:r>
        <w:rPr>
          <w:rFonts w:ascii="Arial" w:hAnsi="Arial"/>
        </w:rPr>
        <w:t xml:space="preserve">HT_medication: adjust for hypertension medication as this probably influences the effect of DBP on </w:t>
      </w:r>
      <w:ins w:id="575" w:author="Author" w:date="2024-02-21T09:46:00Z">
        <w:r>
          <w:rPr>
            <w:rFonts w:ascii="Arial" w:hAnsi="Arial"/>
          </w:rPr>
          <w:t>WMH</w:t>
        </w:r>
      </w:ins>
      <w:del w:id="576" w:author="Author" w:date="2024-02-21T09:46:00Z">
        <w:r>
          <w:rPr>
            <w:rFonts w:ascii="Arial" w:hAnsi="Arial"/>
          </w:rPr>
          <w:delText>WML</w:delText>
        </w:r>
      </w:del>
      <w:r>
        <w:rPr>
          <w:rFonts w:ascii="Arial" w:hAnsi="Arial"/>
        </w:rPr>
        <w:t xml:space="preserve"> progression</w:t>
      </w:r>
    </w:p>
    <w:p>
      <w:pPr>
        <w:pStyle w:val="Compact"/>
        <w:numPr>
          <w:ilvl w:val="0"/>
          <w:numId w:val="11"/>
        </w:numPr>
        <w:rPr>
          <w:rFonts w:ascii="Arial" w:hAnsi="Arial"/>
        </w:rPr>
      </w:pPr>
      <w:del w:id="578" w:author="Author" w:date="2024-02-21T09:46:00Z">
        <w:r>
          <w:rPr>
            <w:rFonts w:ascii="Arial" w:hAnsi="Arial"/>
          </w:rPr>
          <w:br/>
        </w:r>
      </w:del>
      <w:r>
        <w:rPr>
          <w:rFonts w:ascii="Arial" w:hAnsi="Arial"/>
        </w:rPr>
        <w:t xml:space="preserve">TIV: total intracranial volume, trivially linked with </w:t>
      </w:r>
      <w:ins w:id="579" w:author="Author" w:date="2024-02-21T09:46:00Z">
        <w:r>
          <w:rPr>
            <w:rFonts w:ascii="Arial" w:hAnsi="Arial"/>
          </w:rPr>
          <w:t>WMH</w:t>
        </w:r>
      </w:ins>
      <w:del w:id="580" w:author="Author" w:date="2024-02-21T09:46:00Z">
        <w:r>
          <w:rPr>
            <w:rFonts w:ascii="Arial" w:hAnsi="Arial"/>
          </w:rPr>
          <w:delText>WML</w:delText>
        </w:r>
      </w:del>
      <w:r>
        <w:rPr>
          <w:rFonts w:ascii="Arial" w:hAnsi="Arial"/>
        </w:rPr>
        <w:t xml:space="preserve"> volume</w:t>
      </w:r>
    </w:p>
    <w:p>
      <w:pPr>
        <w:pStyle w:val="Heading3"/>
        <w:rPr>
          <w:rFonts w:ascii="Arial" w:hAnsi="Arial"/>
          <w:del w:id="582" w:author="Author" w:date="2024-02-21T09:46:00Z"/>
        </w:rPr>
      </w:pPr>
      <w:del w:id="581" w:author="Author" w:date="2024-02-21T09:46:00Z">
        <w:r>
          <w:rPr>
            <w:rFonts w:ascii="Arial" w:hAnsi="Arial"/>
          </w:rPr>
        </w:r>
      </w:del>
    </w:p>
    <w:p>
      <w:pPr>
        <w:pStyle w:val="Heading3"/>
        <w:rPr>
          <w:rFonts w:ascii="Arial" w:hAnsi="Arial"/>
        </w:rPr>
      </w:pPr>
      <w:r>
        <w:rPr>
          <w:rFonts w:ascii="Arial" w:hAnsi="Arial"/>
        </w:rPr>
        <w:t>Explanation of covariates (M2 &amp; M3)</w:t>
      </w:r>
    </w:p>
    <w:p>
      <w:pPr>
        <w:pStyle w:val="Compact"/>
        <w:numPr>
          <w:ilvl w:val="0"/>
          <w:numId w:val="11"/>
        </w:numPr>
        <w:rPr>
          <w:rFonts w:ascii="Arial" w:hAnsi="Arial"/>
        </w:rPr>
      </w:pPr>
      <w:r>
        <w:rPr>
          <w:rFonts w:ascii="Arial" w:hAnsi="Arial"/>
        </w:rPr>
        <w:t>Age_baseline: effect of age at baseline</w:t>
      </w:r>
      <w:del w:id="583" w:author="Author" w:date="2024-02-21T09:46:00Z">
        <w:r>
          <w:rPr>
            <w:rFonts w:ascii="Arial" w:hAnsi="Arial"/>
          </w:rPr>
          <w:delText xml:space="preserve"> </w:delText>
        </w:r>
      </w:del>
    </w:p>
    <w:p>
      <w:pPr>
        <w:pStyle w:val="Compact"/>
        <w:numPr>
          <w:ilvl w:val="0"/>
          <w:numId w:val="11"/>
        </w:numPr>
        <w:rPr>
          <w:rFonts w:ascii="Arial" w:hAnsi="Arial"/>
        </w:rPr>
      </w:pPr>
      <w:r>
        <w:rPr>
          <w:rFonts w:ascii="Arial" w:hAnsi="Arial"/>
        </w:rPr>
        <w:t>Age_change: effect of passed time between baseline and follow-up (progression)</w:t>
      </w:r>
    </w:p>
    <w:p>
      <w:pPr>
        <w:pStyle w:val="Compact"/>
        <w:numPr>
          <w:ilvl w:val="0"/>
          <w:numId w:val="11"/>
        </w:numPr>
        <w:rPr>
          <w:rFonts w:ascii="Arial" w:hAnsi="Arial"/>
        </w:rPr>
      </w:pPr>
      <w:r>
        <w:rPr>
          <w:rFonts w:ascii="Arial" w:hAnsi="Arial"/>
        </w:rPr>
        <w:t>asinh(</w:t>
      </w:r>
      <w:ins w:id="584" w:author="Author" w:date="2024-02-21T09:46:00Z">
        <w:r>
          <w:rPr>
            <w:rFonts w:ascii="Arial" w:hAnsi="Arial"/>
          </w:rPr>
          <w:t>WMH</w:t>
        </w:r>
      </w:ins>
      <w:del w:id="585" w:author="Author" w:date="2024-02-21T09:46:00Z">
        <w:r>
          <w:rPr>
            <w:rFonts w:ascii="Arial" w:hAnsi="Arial"/>
          </w:rPr>
          <w:delText>WML</w:delText>
        </w:r>
      </w:del>
      <w:r>
        <w:rPr>
          <w:rFonts w:ascii="Arial" w:hAnsi="Arial"/>
        </w:rPr>
        <w:t xml:space="preserve">)_baseline: effect of baseline </w:t>
      </w:r>
      <w:ins w:id="586" w:author="Author" w:date="2024-02-21T09:46:00Z">
        <w:r>
          <w:rPr>
            <w:rFonts w:ascii="Arial" w:hAnsi="Arial"/>
          </w:rPr>
          <w:t>WMH</w:t>
        </w:r>
      </w:ins>
      <w:del w:id="587" w:author="Author" w:date="2024-02-21T09:46:00Z">
        <w:r>
          <w:rPr>
            <w:rFonts w:ascii="Arial" w:hAnsi="Arial"/>
          </w:rPr>
          <w:delText>WML</w:delText>
        </w:r>
      </w:del>
      <w:r>
        <w:rPr>
          <w:rFonts w:ascii="Arial" w:hAnsi="Arial"/>
        </w:rPr>
        <w:t xml:space="preserve"> volume</w:t>
      </w:r>
    </w:p>
    <w:p>
      <w:pPr>
        <w:pStyle w:val="Compact"/>
        <w:numPr>
          <w:ilvl w:val="0"/>
          <w:numId w:val="11"/>
        </w:numPr>
        <w:rPr>
          <w:rFonts w:ascii="Arial" w:hAnsi="Arial"/>
        </w:rPr>
      </w:pPr>
      <w:r>
        <w:rPr>
          <w:rFonts w:ascii="Arial" w:hAnsi="Arial"/>
        </w:rPr>
        <w:t>Age_change :asinh(</w:t>
      </w:r>
      <w:ins w:id="588" w:author="Author" w:date="2024-02-21T09:46:00Z">
        <w:r>
          <w:rPr>
            <w:rFonts w:ascii="Arial" w:hAnsi="Arial"/>
          </w:rPr>
          <w:t>WMH</w:t>
        </w:r>
      </w:ins>
      <w:del w:id="589" w:author="Author" w:date="2024-02-21T09:46:00Z">
        <w:r>
          <w:rPr>
            <w:rFonts w:ascii="Arial" w:hAnsi="Arial"/>
          </w:rPr>
          <w:delText>WML</w:delText>
        </w:r>
      </w:del>
      <w:r>
        <w:rPr>
          <w:rFonts w:ascii="Arial" w:hAnsi="Arial"/>
        </w:rPr>
        <w:t xml:space="preserve">)_baseline: modifying effect of baseline </w:t>
      </w:r>
      <w:ins w:id="590" w:author="Author" w:date="2024-02-21T09:46:00Z">
        <w:r>
          <w:rPr>
            <w:rFonts w:ascii="Arial" w:hAnsi="Arial"/>
          </w:rPr>
          <w:t>WMH</w:t>
        </w:r>
      </w:ins>
      <w:del w:id="591" w:author="Author" w:date="2024-02-21T09:46:00Z">
        <w:r>
          <w:rPr>
            <w:rFonts w:ascii="Arial" w:hAnsi="Arial"/>
          </w:rPr>
          <w:delText>WML</w:delText>
        </w:r>
      </w:del>
      <w:r>
        <w:rPr>
          <w:rFonts w:ascii="Arial" w:hAnsi="Arial"/>
        </w:rPr>
        <w:t xml:space="preserve"> load on cognitive function changes between baseline and follow-up</w:t>
      </w:r>
    </w:p>
    <w:p>
      <w:pPr>
        <w:pStyle w:val="Compact"/>
        <w:numPr>
          <w:ilvl w:val="0"/>
          <w:numId w:val="11"/>
        </w:numPr>
        <w:rPr>
          <w:rFonts w:ascii="Arial" w:hAnsi="Arial"/>
        </w:rPr>
      </w:pPr>
      <w:ins w:id="592" w:author="Author" w:date="2024-02-21T09:46:00Z">
        <w:r>
          <w:rPr>
            <w:rFonts w:ascii="Arial" w:hAnsi="Arial"/>
          </w:rPr>
          <w:t>WMH</w:t>
        </w:r>
      </w:ins>
      <w:del w:id="593" w:author="Author" w:date="2024-02-21T09:46:00Z">
        <w:r>
          <w:rPr>
            <w:rFonts w:ascii="Arial" w:hAnsi="Arial"/>
          </w:rPr>
          <w:delText>WML</w:delText>
        </w:r>
      </w:del>
      <w:r>
        <w:rPr>
          <w:rFonts w:ascii="Arial" w:hAnsi="Arial"/>
        </w:rPr>
        <w:t xml:space="preserve">_change: effect of interest M2/M3: effect of </w:t>
      </w:r>
      <w:ins w:id="594" w:author="Author" w:date="2024-02-21T09:46:00Z">
        <w:r>
          <w:rPr>
            <w:rFonts w:ascii="Arial" w:hAnsi="Arial"/>
          </w:rPr>
          <w:t>WMH</w:t>
        </w:r>
      </w:ins>
      <w:del w:id="595" w:author="Author" w:date="2024-02-21T09:46:00Z">
        <w:r>
          <w:rPr>
            <w:rFonts w:ascii="Arial" w:hAnsi="Arial"/>
          </w:rPr>
          <w:delText>WML</w:delText>
        </w:r>
      </w:del>
      <w:r>
        <w:rPr>
          <w:rFonts w:ascii="Arial" w:hAnsi="Arial"/>
        </w:rPr>
        <w:t xml:space="preserve"> progression on cognitive function changes</w:t>
      </w:r>
      <w:del w:id="596" w:author="Author" w:date="2024-02-21T09:46:00Z">
        <w:r>
          <w:rPr>
            <w:rFonts w:ascii="Arial" w:hAnsi="Arial"/>
          </w:rPr>
          <w:delText xml:space="preserve"> </w:delText>
        </w:r>
      </w:del>
    </w:p>
    <w:p>
      <w:pPr>
        <w:pStyle w:val="Compact"/>
        <w:numPr>
          <w:ilvl w:val="0"/>
          <w:numId w:val="11"/>
        </w:numPr>
        <w:rPr>
          <w:rFonts w:ascii="Arial" w:hAnsi="Arial"/>
        </w:rPr>
      </w:pPr>
      <w:r>
        <w:rPr>
          <w:rFonts w:ascii="Arial" w:hAnsi="Arial"/>
        </w:rPr>
        <w:t>Gender: adjust for gender (no power analyses possible for gender/sex interaction, therefore we control for it in confirmatory analyses)</w:t>
      </w:r>
    </w:p>
    <w:p>
      <w:pPr>
        <w:pStyle w:val="Compact"/>
        <w:numPr>
          <w:ilvl w:val="0"/>
          <w:numId w:val="11"/>
        </w:numPr>
        <w:rPr>
          <w:rFonts w:ascii="Arial" w:hAnsi="Arial"/>
        </w:rPr>
      </w:pPr>
      <w:r>
        <w:rPr>
          <w:rFonts w:ascii="Arial" w:hAnsi="Arial"/>
        </w:rPr>
        <w:t>Education: adjust for education level as it probably influences overall cognitive performance</w:t>
      </w:r>
    </w:p>
    <w:p>
      <w:pPr>
        <w:sectPr>
          <w:headerReference w:type="default" r:id="rId7"/>
          <w:footerReference w:type="default" r:id="rId8"/>
          <w:footnotePr>
            <w:numFmt w:val="decimal"/>
          </w:footnotePr>
          <w:type w:val="nextPage"/>
          <w:pgSz w:w="11906" w:h="16838"/>
          <w:pgMar w:left="1417" w:right="1417" w:header="0" w:top="1417" w:footer="0" w:bottom="1134" w:gutter="0"/>
          <w:pgNumType w:start="1" w:fmt="decimal"/>
          <w:formProt w:val="false"/>
          <w:textDirection w:val="lrTb"/>
          <w:docGrid w:type="default" w:linePitch="360" w:charSpace="4096"/>
        </w:sectPr>
        <w:pStyle w:val="Compact"/>
        <w:numPr>
          <w:ilvl w:val="0"/>
          <w:numId w:val="11"/>
        </w:numPr>
        <w:rPr>
          <w:rFonts w:ascii="Arial" w:hAnsi="Arial"/>
        </w:rPr>
      </w:pPr>
      <w:r>
        <w:rPr>
          <w:rFonts w:ascii="Arial" w:hAnsi="Arial"/>
        </w:rPr>
        <w:t>CES-D: adjust for depressive symptoms as they influence overall cognitive performance</w:t>
      </w:r>
    </w:p>
    <w:p>
      <w:pPr>
        <w:pStyle w:val="Normal"/>
        <w:rPr>
          <w:rFonts w:ascii="Arial" w:hAnsi="Arial"/>
        </w:rPr>
      </w:pPr>
      <w:r>
        <w:rPr>
          <w:rFonts w:ascii="Arial" w:hAnsi="Arial"/>
        </w:rPr>
      </w:r>
    </w:p>
    <w:p>
      <w:pPr>
        <w:pStyle w:val="Normal"/>
        <w:rPr>
          <w:rFonts w:ascii="Arial" w:hAnsi="Arial"/>
        </w:rPr>
      </w:pPr>
      <w:r>
        <w:rPr>
          <w:rFonts w:ascii="Arial" w:hAnsi="Arial"/>
        </w:rPr>
      </w:r>
    </w:p>
    <w:p>
      <w:pPr>
        <w:pStyle w:val="Heading2"/>
        <w:rPr>
          <w:rFonts w:ascii="Arial" w:hAnsi="Arial"/>
          <w:del w:id="598" w:author="Author" w:date="2024-02-21T09:46:00Z"/>
        </w:rPr>
      </w:pPr>
      <w:del w:id="597" w:author="Author" w:date="2024-02-21T09:46:00Z">
        <w:r>
          <w:rPr>
            <w:rFonts w:ascii="Arial" w:hAnsi="Arial"/>
          </w:rPr>
        </w:r>
      </w:del>
    </w:p>
    <w:p>
      <w:pPr>
        <w:pStyle w:val="Heading2"/>
        <w:rPr>
          <w:rFonts w:ascii="Arial" w:hAnsi="Arial"/>
        </w:rPr>
      </w:pPr>
      <w:r>
        <w:rPr>
          <w:rFonts w:ascii="Arial" w:hAnsi="Arial"/>
        </w:rPr>
        <w:t>Inference criteria</w:t>
      </w:r>
    </w:p>
    <w:p>
      <w:pPr>
        <w:pStyle w:val="Normal"/>
        <w:rPr>
          <w:del w:id="624" w:author="Author" w:date="2024-02-21T09:46:00Z"/>
        </w:rPr>
      </w:pPr>
      <w:commentRangeStart w:id="0"/>
      <w:r>
        <w:rPr>
          <w:rFonts w:ascii="Arial" w:hAnsi="Arial"/>
        </w:rPr>
        <w:t xml:space="preserve">We </w:t>
      </w:r>
      <w:ins w:id="599" w:author="Author" w:date="2024-02-21T09:46:00Z">
        <w:r>
          <w:rPr>
            <w:rFonts w:eastAsia="Cambria" w:ascii="Arial" w:hAnsi="Arial"/>
            <w:sz w:val="24"/>
            <w:szCs w:val="24"/>
            <w:lang w:val="en-US" w:eastAsia="en-US" w:bidi="ar-SA"/>
          </w:rPr>
          <w:t>based</w:t>
        </w:r>
      </w:ins>
      <w:del w:id="600" w:author="Author" w:date="2024-02-21T09:46:00Z">
        <w:r>
          <w:rPr>
            <w:rFonts w:eastAsia="Cambria" w:ascii="Arial" w:hAnsi="Arial"/>
            <w:sz w:val="24"/>
            <w:szCs w:val="24"/>
            <w:lang w:val="en-US" w:eastAsia="en-US" w:bidi="ar-SA"/>
          </w:rPr>
          <w:delText>will base</w:delText>
        </w:r>
      </w:del>
      <w:r>
        <w:rPr>
          <w:rFonts w:ascii="Arial" w:hAnsi="Arial"/>
        </w:rPr>
        <w:t xml:space="preserve"> our inference on frequentist and Bayesian full null model comparison. </w:t>
      </w:r>
      <w:del w:id="601" w:author="Author" w:date="2024-02-21T09:46:00Z">
        <w:r>
          <w:rPr>
            <w:rFonts w:ascii="Arial" w:hAnsi="Arial"/>
          </w:rPr>
          <w:br/>
        </w:r>
      </w:del>
      <w:r>
        <w:rPr>
          <w:rFonts w:ascii="Arial" w:hAnsi="Arial"/>
        </w:rPr>
        <w:t xml:space="preserve">For frequentist statistics, we </w:t>
      </w:r>
      <w:ins w:id="602" w:author="Author" w:date="2024-02-21T09:46:00Z">
        <w:r>
          <w:rPr>
            <w:rFonts w:ascii="Arial" w:hAnsi="Arial"/>
          </w:rPr>
          <w:t>used the two-sided p-value for the fixed effects calculated</w:t>
        </w:r>
      </w:ins>
      <w:del w:id="603" w:author="Author" w:date="2024-02-21T09:46:00Z">
        <w:r>
          <w:rPr>
            <w:rFonts w:ascii="Arial" w:hAnsi="Arial"/>
          </w:rPr>
          <w:delText>will use ‘drop1’ function</w:delText>
        </w:r>
      </w:del>
      <w:r>
        <w:rPr>
          <w:rFonts w:ascii="Arial" w:hAnsi="Arial"/>
        </w:rPr>
        <w:t xml:space="preserve"> in </w:t>
      </w:r>
      <w:ins w:id="604" w:author="Author" w:date="2024-02-21T09:46:00Z">
        <w:r>
          <w:rPr>
            <w:rStyle w:val="VerbatimChar"/>
            <w:rFonts w:ascii="Arial" w:hAnsi="Arial"/>
          </w:rPr>
          <w:t>lmerTest</w:t>
        </w:r>
      </w:ins>
      <w:ins w:id="605" w:author="Author" w:date="2024-02-21T09:46:00Z">
        <w:r>
          <w:rPr>
            <w:rFonts w:ascii="Arial" w:hAnsi="Arial"/>
          </w:rPr>
          <w:t xml:space="preserve"> using Satterthwaite’s denominator degrees of freedom. </w:t>
        </w:r>
      </w:ins>
      <w:ins w:id="606" w:author="Author" w:date="2024-02-21T09:46:00Z">
        <w:r>
          <w:rPr>
            <w:rFonts w:ascii="Arial" w:hAnsi="Arial"/>
            <w:i/>
            <w:iCs/>
          </w:rPr>
          <w:t>.</w:t>
        </w:r>
      </w:ins>
      <w:ins w:id="607" w:author="Author" w:date="2024-02-21T09:46:00Z">
        <w:r>
          <w:rPr>
            <w:rFonts w:ascii="Arial" w:hAnsi="Arial"/>
          </w:rPr>
          <w:t xml:space="preserve">Additionally, we applied a multivariate Wald test implemented as </w:t>
        </w:r>
      </w:ins>
      <w:ins w:id="608" w:author="Author" w:date="2024-02-21T09:46:00Z">
        <w:r>
          <w:rPr>
            <w:rStyle w:val="VerbatimChar"/>
            <w:rFonts w:ascii="Arial" w:hAnsi="Arial"/>
          </w:rPr>
          <w:t>D1</w:t>
        </w:r>
      </w:ins>
      <w:ins w:id="609" w:author="Author" w:date="2024-02-21T09:46:00Z">
        <w:r>
          <w:rPr>
            <w:rFonts w:ascii="Arial" w:hAnsi="Arial"/>
          </w:rPr>
          <w:t xml:space="preserve"> in </w:t>
        </w:r>
      </w:ins>
      <w:ins w:id="610" w:author="Author" w:date="2024-02-21T09:46:00Z">
        <w:r>
          <w:rPr>
            <w:rStyle w:val="VerbatimChar"/>
            <w:rFonts w:ascii="Arial" w:hAnsi="Arial"/>
          </w:rPr>
          <w:t>mice</w:t>
        </w:r>
      </w:ins>
      <w:ins w:id="611" w:author="Author" w:date="2024-02-21T09:46:00Z">
        <w:r>
          <w:rPr>
            <w:rFonts w:ascii="Arial" w:hAnsi="Arial"/>
          </w:rPr>
          <w:t xml:space="preserve"> to compare models</w:t>
        </w:r>
      </w:ins>
      <w:del w:id="612" w:author="Author" w:date="2024-02-21T09:46:00Z">
        <w:r>
          <w:rPr>
            <w:rFonts w:ascii="Arial" w:hAnsi="Arial"/>
          </w:rPr>
          <w:delText>R</w:delText>
        </w:r>
      </w:del>
      <w:r>
        <w:rPr>
          <w:rFonts w:ascii="Arial" w:hAnsi="Arial"/>
        </w:rPr>
        <w:t xml:space="preserve"> with </w:t>
      </w:r>
      <w:ins w:id="613" w:author="Author" w:date="2024-02-21T09:46:00Z">
        <w:r>
          <w:rPr>
            <w:rFonts w:ascii="Arial" w:hAnsi="Arial"/>
          </w:rPr>
          <w:t>and without the terms</w:t>
        </w:r>
      </w:ins>
      <w:del w:id="614" w:author="Author" w:date="2024-02-21T09:46:00Z">
        <w:r>
          <w:rPr>
            <w:rFonts w:ascii="Arial" w:hAnsi="Arial"/>
          </w:rPr>
          <w:delText>Satterthwaite's method to determine statistical significance of the predictors</w:delText>
        </w:r>
      </w:del>
      <w:r>
        <w:rPr>
          <w:rFonts w:ascii="Arial" w:hAnsi="Arial"/>
        </w:rPr>
        <w:t xml:space="preserve"> of interest</w:t>
      </w:r>
      <w:ins w:id="615" w:author="Author" w:date="2024-02-21T09:46:00Z">
        <w:r>
          <w:rPr>
            <w:rFonts w:ascii="Arial" w:hAnsi="Arial"/>
          </w:rPr>
          <w:t xml:space="preserve"> age x</w:t>
        </w:r>
      </w:ins>
      <w:del w:id="616" w:author="Author" w:date="2024-02-21T09:46:00Z">
        <w:r>
          <w:rPr>
            <w:rFonts w:ascii="Arial" w:hAnsi="Arial"/>
          </w:rPr>
          <w:delText>, e.g.</w:delText>
        </w:r>
      </w:del>
      <w:r>
        <w:rPr>
          <w:rFonts w:ascii="Arial" w:hAnsi="Arial"/>
        </w:rPr>
        <w:t xml:space="preserve"> DBP</w:t>
      </w:r>
      <w:ins w:id="617" w:author="Author" w:date="2024-02-21T09:46:00Z">
        <w:r>
          <w:rPr>
            <w:rFonts w:ascii="Arial" w:hAnsi="Arial"/>
          </w:rPr>
          <w:t xml:space="preserve"> </w:t>
        </w:r>
      </w:ins>
      <w:del w:id="618" w:author="Author" w:date="2024-02-21T09:46:00Z">
        <w:r>
          <w:rPr>
            <w:rFonts w:ascii="Arial" w:hAnsi="Arial"/>
          </w:rPr>
          <w:delText>_</w:delText>
        </w:r>
      </w:del>
      <w:r>
        <w:rPr>
          <w:rFonts w:ascii="Arial" w:hAnsi="Arial"/>
        </w:rPr>
        <w:t>baseline</w:t>
      </w:r>
      <w:ins w:id="619" w:author="Author" w:date="2024-02-21T09:46:00Z">
        <w:r>
          <w:rPr>
            <w:rFonts w:ascii="Arial" w:hAnsi="Arial"/>
          </w:rPr>
          <w:t xml:space="preserve"> and WMH </w:t>
        </w:r>
      </w:ins>
      <w:del w:id="620" w:author="Author" w:date="2024-02-21T09:46:00Z">
        <w:r>
          <w:rPr>
            <w:rFonts w:ascii="Arial" w:hAnsi="Arial"/>
          </w:rPr>
          <w:delText>:Age_change for H1, WML_</w:delText>
        </w:r>
      </w:del>
      <w:r>
        <w:rPr>
          <w:rFonts w:ascii="Arial" w:hAnsi="Arial"/>
        </w:rPr>
        <w:t xml:space="preserve">change for </w:t>
      </w:r>
      <w:del w:id="621" w:author="Author" w:date="2024-02-21T09:46:00Z">
        <w:r>
          <w:rPr>
            <w:rFonts w:ascii="Arial" w:hAnsi="Arial"/>
          </w:rPr>
          <w:delText xml:space="preserve">H2 and H3 (see Table 2). We will pool the results from the analyses of </w:delText>
        </w:r>
      </w:del>
      <w:r>
        <w:rPr>
          <w:rFonts w:ascii="Arial" w:hAnsi="Arial"/>
        </w:rPr>
        <w:t xml:space="preserve">multiple </w:t>
      </w:r>
      <w:ins w:id="622" w:author="Author" w:date="2024-02-21T09:46:00Z">
        <w:r>
          <w:rPr>
            <w:rFonts w:ascii="Arial" w:hAnsi="Arial"/>
          </w:rPr>
          <w:t>imputations.</w:t>
        </w:r>
      </w:ins>
      <w:del w:id="623" w:author="Author" w:date="2024-02-21T09:46:00Z">
        <w:r>
          <w:rPr>
            <w:rFonts w:ascii="Arial" w:hAnsi="Arial"/>
          </w:rPr>
          <w:delText>imputed datasets by Rubin's rules as implemented in mice’s function pool.</w:delText>
        </w:r>
      </w:del>
      <w:commentRangeEnd w:id="0"/>
      <w:r>
        <w:commentReference w:id="0"/>
      </w:r>
      <w:r>
        <w:rPr>
          <w:rFonts w:ascii="Arial" w:hAnsi="Arial"/>
        </w:rPr>
      </w:r>
    </w:p>
    <w:p>
      <w:pPr>
        <w:pStyle w:val="Normal"/>
        <w:rPr/>
      </w:pPr>
      <w:r>
        <w:rPr>
          <w:rFonts w:ascii="Arial" w:hAnsi="Arial"/>
        </w:rPr>
        <w:t xml:space="preserve">As we have directed hypotheses, we </w:t>
      </w:r>
      <w:ins w:id="625" w:author="Author" w:date="2024-02-21T09:46:00Z">
        <w:r>
          <w:rPr>
            <w:rFonts w:ascii="Arial" w:hAnsi="Arial"/>
          </w:rPr>
          <w:t>used</w:t>
        </w:r>
      </w:ins>
      <w:del w:id="626" w:author="Author" w:date="2024-02-21T09:46:00Z">
        <w:r>
          <w:rPr>
            <w:rFonts w:ascii="Arial" w:hAnsi="Arial"/>
          </w:rPr>
          <w:delText>will use</w:delText>
        </w:r>
      </w:del>
      <w:r>
        <w:rPr>
          <w:rFonts w:ascii="Arial" w:hAnsi="Arial"/>
        </w:rPr>
        <w:t xml:space="preserve"> one-sided p-values </w:t>
      </w:r>
      <w:r>
        <w:rPr>
          <w:rStyle w:val="VerbatimChar"/>
          <w:rFonts w:ascii="Arial" w:hAnsi="Arial"/>
        </w:rPr>
        <w:t>(αTwoSided = 2 * αOneSided)</w:t>
      </w:r>
      <w:r>
        <w:rPr>
          <w:rFonts w:ascii="Arial" w:hAnsi="Arial"/>
        </w:rPr>
        <w:t xml:space="preserve">. We will Bonferroni-adjust for 3 tested hypotheses by dividing the alpha-level of 0.05 by 3 (αOneSided &lt; 0.05/3). Practically, we </w:t>
      </w:r>
      <w:ins w:id="627" w:author="Author" w:date="2024-02-21T09:46:00Z">
        <w:r>
          <w:rPr>
            <w:rFonts w:ascii="Arial" w:hAnsi="Arial"/>
          </w:rPr>
          <w:t>used</w:t>
        </w:r>
      </w:ins>
      <w:del w:id="628" w:author="Author" w:date="2024-02-21T09:46:00Z">
        <w:r>
          <w:rPr>
            <w:rFonts w:ascii="Arial" w:hAnsi="Arial"/>
          </w:rPr>
          <w:delText>will use</w:delText>
        </w:r>
      </w:del>
      <w:r>
        <w:rPr>
          <w:rFonts w:ascii="Arial" w:hAnsi="Arial"/>
        </w:rPr>
        <w:t xml:space="preserve"> </w:t>
      </w:r>
      <w:r>
        <w:rPr>
          <w:rStyle w:val="VerbatimChar"/>
          <w:rFonts w:ascii="Arial" w:hAnsi="Arial"/>
        </w:rPr>
        <w:t>αTwoSided =2* αOneSided /3 = 0.033</w:t>
      </w:r>
      <w:r>
        <w:rPr>
          <w:rFonts w:ascii="Arial" w:hAnsi="Arial"/>
        </w:rPr>
        <w:t xml:space="preserve"> as threshold on the two-sided p-values we </w:t>
      </w:r>
      <w:ins w:id="629" w:author="Author" w:date="2024-02-21T09:46:00Z">
        <w:r>
          <w:rPr>
            <w:rFonts w:ascii="Arial" w:hAnsi="Arial"/>
          </w:rPr>
          <w:t>received</w:t>
        </w:r>
      </w:ins>
      <w:del w:id="630" w:author="Author" w:date="2024-02-21T09:46:00Z">
        <w:r>
          <w:rPr>
            <w:rFonts w:ascii="Arial" w:hAnsi="Arial"/>
          </w:rPr>
          <w:delText>receive</w:delText>
        </w:r>
      </w:del>
      <w:r>
        <w:rPr>
          <w:rFonts w:ascii="Arial" w:hAnsi="Arial"/>
        </w:rPr>
        <w:t xml:space="preserve"> from </w:t>
      </w:r>
      <w:ins w:id="631" w:author="Author" w:date="2024-02-21T09:46:00Z">
        <w:r>
          <w:rPr>
            <w:rStyle w:val="VerbatimChar"/>
            <w:rFonts w:ascii="Arial" w:hAnsi="Arial"/>
          </w:rPr>
          <w:t>lmerTest</w:t>
        </w:r>
      </w:ins>
      <w:ins w:id="632" w:author="Author" w:date="2024-02-21T09:46:00Z">
        <w:r>
          <w:rPr>
            <w:rFonts w:ascii="Arial" w:hAnsi="Arial"/>
          </w:rPr>
          <w:t xml:space="preserve"> and </w:t>
        </w:r>
      </w:ins>
      <w:ins w:id="633" w:author="Author" w:date="2024-02-21T09:46:00Z">
        <w:r>
          <w:rPr>
            <w:rStyle w:val="VerbatimChar"/>
            <w:rFonts w:ascii="Arial" w:hAnsi="Arial"/>
          </w:rPr>
          <w:t>D1</w:t>
        </w:r>
      </w:ins>
      <w:ins w:id="634" w:author="Author" w:date="2024-02-21T09:46:00Z">
        <w:r>
          <w:rPr>
            <w:rFonts w:ascii="Arial" w:hAnsi="Arial"/>
          </w:rPr>
          <w:t xml:space="preserve">. </w:t>
        </w:r>
      </w:ins>
      <w:del w:id="635" w:author="Author" w:date="2024-02-21T09:46:00Z">
        <w:r>
          <w:rPr>
            <w:rFonts w:ascii="Arial" w:hAnsi="Arial"/>
          </w:rPr>
          <w:delText xml:space="preserve">the full-null model comparison with drop1. </w:delText>
          <w:br/>
        </w:r>
      </w:del>
      <w:r>
        <w:rPr>
          <w:rFonts w:ascii="Arial" w:hAnsi="Arial"/>
        </w:rPr>
        <w:t xml:space="preserve">To obtain Bayes Factors, we </w:t>
      </w:r>
      <w:del w:id="636" w:author="Author" w:date="2024-02-21T09:46:00Z">
        <w:r>
          <w:rPr>
            <w:rFonts w:ascii="Arial" w:hAnsi="Arial"/>
          </w:rPr>
          <w:delText xml:space="preserve">will </w:delText>
        </w:r>
      </w:del>
      <w:r>
        <w:rPr>
          <w:rFonts w:ascii="Arial" w:hAnsi="Arial"/>
        </w:rPr>
        <w:t xml:space="preserve">fit </w:t>
      </w:r>
      <w:r>
        <w:rPr>
          <w:rStyle w:val="VerbatimChar"/>
          <w:rFonts w:ascii="Arial" w:hAnsi="Arial"/>
        </w:rPr>
        <w:t>generalTestBF</w:t>
      </w:r>
      <w:r>
        <w:rPr>
          <w:rFonts w:ascii="Arial" w:hAnsi="Arial"/>
        </w:rPr>
        <w:t xml:space="preserve"> with the options </w:t>
      </w:r>
      <w:del w:id="637" w:author="Author" w:date="2024-02-21T09:46:00Z">
        <w:r>
          <w:rPr>
            <w:rFonts w:ascii="Arial" w:hAnsi="Arial"/>
          </w:rPr>
          <w:delText>“</w:delText>
        </w:r>
      </w:del>
      <w:r>
        <w:rPr>
          <w:rStyle w:val="VerbatimChar"/>
          <w:rFonts w:ascii="Arial" w:hAnsi="Arial"/>
        </w:rPr>
        <w:t>whichModels="top", multicore = T, neverExclude = c("age_base", "^age_change$", "^DBP_base$", "^WHR_base$", "gender", "icv", "id</w:t>
      </w:r>
      <w:ins w:id="638" w:author="Author" w:date="2024-02-21T09:46:00Z">
        <w:r>
          <w:rPr>
            <w:rStyle w:val="VerbatimChar"/>
            <w:rFonts w:ascii="Arial" w:hAnsi="Arial"/>
          </w:rPr>
          <w:t>")</w:t>
        </w:r>
      </w:ins>
      <w:del w:id="639" w:author="Author" w:date="2024-02-21T09:46:00Z">
        <w:r>
          <w:rPr>
            <w:rStyle w:val="VerbatimChar"/>
            <w:rFonts w:ascii="Arial" w:hAnsi="Arial"/>
          </w:rPr>
          <w:delText>"),”</w:delText>
        </w:r>
      </w:del>
      <w:r>
        <w:rPr>
          <w:rFonts w:ascii="Arial" w:hAnsi="Arial"/>
        </w:rPr>
        <w:t xml:space="preserve"> to the data. Subject </w:t>
      </w:r>
      <w:ins w:id="640" w:author="Author" w:date="2024-02-21T09:46:00Z">
        <w:r>
          <w:rPr>
            <w:rFonts w:ascii="Arial" w:hAnsi="Arial"/>
          </w:rPr>
          <w:t>was</w:t>
        </w:r>
      </w:ins>
      <w:del w:id="641" w:author="Author" w:date="2024-02-21T09:46:00Z">
        <w:r>
          <w:rPr>
            <w:rFonts w:ascii="Arial" w:hAnsi="Arial"/>
          </w:rPr>
          <w:delText>is</w:delText>
        </w:r>
      </w:del>
      <w:r>
        <w:rPr>
          <w:rFonts w:ascii="Arial" w:hAnsi="Arial"/>
        </w:rPr>
        <w:t xml:space="preserve"> defined as a random effect and we </w:t>
      </w:r>
      <w:ins w:id="642" w:author="Author" w:date="2024-02-21T09:46:00Z">
        <w:r>
          <w:rPr>
            <w:rFonts w:ascii="Arial" w:hAnsi="Arial"/>
          </w:rPr>
          <w:t xml:space="preserve"> used</w:t>
        </w:r>
      </w:ins>
      <w:del w:id="643" w:author="Author" w:date="2024-02-21T09:46:00Z">
        <w:r>
          <w:rPr>
            <w:rFonts w:ascii="Arial" w:hAnsi="Arial"/>
          </w:rPr>
          <w:delText>will use</w:delText>
        </w:r>
      </w:del>
      <w:r>
        <w:rPr>
          <w:rFonts w:ascii="Arial" w:hAnsi="Arial"/>
        </w:rPr>
        <w:t xml:space="preserve"> the software’s default priors (i.e.</w:t>
      </w:r>
      <w:ins w:id="644" w:author="Author" w:date="2024-02-21T09:46:00Z">
        <w:r>
          <w:rPr>
            <w:rFonts w:ascii="Arial" w:hAnsi="Arial"/>
          </w:rPr>
          <w:t> </w:t>
        </w:r>
      </w:ins>
      <w:del w:id="645" w:author="Author" w:date="2024-02-21T09:46:00Z">
        <w:r>
          <w:rPr>
            <w:rFonts w:ascii="Arial" w:hAnsi="Arial"/>
          </w:rPr>
          <w:delText xml:space="preserve"> </w:delText>
        </w:r>
      </w:del>
      <w:r>
        <w:rPr>
          <w:rFonts w:ascii="Arial" w:hAnsi="Arial"/>
        </w:rPr>
        <w:t xml:space="preserve">JZS prior with a Cauchy prior on effect size and the Jeffreys prior on variance). We </w:t>
      </w:r>
      <w:ins w:id="646" w:author="Author" w:date="2024-02-21T09:46:00Z">
        <w:r>
          <w:rPr>
            <w:rFonts w:ascii="Arial" w:hAnsi="Arial"/>
          </w:rPr>
          <w:t>extracted</w:t>
        </w:r>
      </w:ins>
      <w:del w:id="647" w:author="Author" w:date="2024-02-21T09:46:00Z">
        <w:r>
          <w:rPr>
            <w:rFonts w:ascii="Arial" w:hAnsi="Arial"/>
          </w:rPr>
          <w:delText>will extract</w:delText>
        </w:r>
      </w:del>
      <w:r>
        <w:rPr>
          <w:rFonts w:ascii="Arial" w:hAnsi="Arial"/>
        </w:rPr>
        <w:t xml:space="preserve"> Bayes Factors for the full model compared to models omitting the independent variables of interest. We </w:t>
      </w:r>
      <w:ins w:id="648" w:author="Author" w:date="2024-02-21T09:46:00Z">
        <w:r>
          <w:rPr>
            <w:rFonts w:ascii="Arial" w:hAnsi="Arial"/>
          </w:rPr>
          <w:t>calculated</w:t>
        </w:r>
      </w:ins>
      <w:del w:id="649" w:author="Author" w:date="2024-02-21T09:46:00Z">
        <w:r>
          <w:rPr>
            <w:rFonts w:ascii="Arial" w:hAnsi="Arial"/>
          </w:rPr>
          <w:delText>will calculate</w:delText>
        </w:r>
      </w:del>
      <w:r>
        <w:rPr>
          <w:rFonts w:ascii="Arial" w:hAnsi="Arial"/>
        </w:rPr>
        <w:t xml:space="preserve"> one-sided Bayes factors by drawing from the posterior distribution 10 times and calculating the probability of finding the effect in the expected direction. Then, we </w:t>
      </w:r>
      <w:ins w:id="650" w:author="Author" w:date="2024-02-21T09:46:00Z">
        <w:r>
          <w:rPr>
            <w:rFonts w:ascii="Arial" w:hAnsi="Arial"/>
          </w:rPr>
          <w:t>multiplied</w:t>
        </w:r>
      </w:ins>
      <w:del w:id="651" w:author="Author" w:date="2024-02-21T09:46:00Z">
        <w:r>
          <w:rPr>
            <w:rFonts w:ascii="Arial" w:hAnsi="Arial"/>
          </w:rPr>
          <w:delText>will multiply</w:delText>
        </w:r>
      </w:del>
      <w:r>
        <w:rPr>
          <w:rFonts w:ascii="Arial" w:hAnsi="Arial"/>
        </w:rPr>
        <w:t xml:space="preserve"> the two-sided Bayes factor with this probability divided by 0.5 which represents equal likelihood of both directions (see </w:t>
      </w:r>
      <w:ins w:id="652" w:author="Author" w:date="2024-02-21T09:46:00Z">
        <w:r>
          <w:rPr>
            <w:rFonts w:ascii="Arial" w:hAnsi="Arial"/>
          </w:rPr>
          <w:t>(Morey, 2017)</w:t>
        </w:r>
      </w:ins>
      <w:hyperlink r:id="rId9">
        <w:del w:id="653" w:author="Author" w:date="2024-02-21T09:46:00Z">
          <w:r>
            <w:rPr>
              <w:rStyle w:val="InternetLink"/>
              <w:rFonts w:ascii="Arial" w:hAnsi="Arial"/>
            </w:rPr>
            <w:delText>https://gist.github.com/richarddmorey/7c1bd06a14384412f2145daee315c036</w:delText>
          </w:r>
        </w:del>
      </w:hyperlink>
      <w:r>
        <w:rPr>
          <w:rFonts w:ascii="Arial" w:hAnsi="Arial"/>
        </w:rPr>
        <w:t xml:space="preserve"> for an example). We </w:t>
      </w:r>
      <w:ins w:id="654" w:author="Author" w:date="2024-02-21T09:46:00Z">
        <w:r>
          <w:rPr>
            <w:rFonts w:ascii="Arial" w:hAnsi="Arial"/>
          </w:rPr>
          <w:t>pooled</w:t>
        </w:r>
      </w:ins>
      <w:del w:id="655" w:author="Author" w:date="2024-02-21T09:46:00Z">
        <w:r>
          <w:rPr>
            <w:rFonts w:ascii="Arial" w:hAnsi="Arial"/>
          </w:rPr>
          <w:delText>will pool</w:delText>
        </w:r>
      </w:del>
      <w:r>
        <w:rPr>
          <w:rFonts w:ascii="Arial" w:hAnsi="Arial"/>
        </w:rPr>
        <w:t xml:space="preserve"> the Bayes factors by calculating the average and </w:t>
      </w:r>
      <w:ins w:id="656" w:author="Author" w:date="2024-02-21T09:46:00Z">
        <w:r>
          <w:rPr>
            <w:rFonts w:ascii="Arial" w:hAnsi="Arial"/>
          </w:rPr>
          <w:t>reported</w:t>
        </w:r>
      </w:ins>
      <w:del w:id="657" w:author="Author" w:date="2024-02-21T09:46:00Z">
        <w:r>
          <w:rPr>
            <w:rFonts w:ascii="Arial" w:hAnsi="Arial"/>
          </w:rPr>
          <w:delText>report</w:delText>
        </w:r>
      </w:del>
      <w:r>
        <w:rPr>
          <w:rFonts w:ascii="Arial" w:hAnsi="Arial"/>
        </w:rPr>
        <w:t xml:space="preserve"> the range of obtained Bayes factors from the five imputed datasets.</w:t>
        <w:br/>
        <w:t xml:space="preserve">We </w:t>
      </w:r>
      <w:ins w:id="658" w:author="Author" w:date="2024-02-21T09:46:00Z">
        <w:r>
          <w:rPr>
            <w:rFonts w:ascii="Arial" w:hAnsi="Arial"/>
          </w:rPr>
          <w:t>interpreted</w:t>
        </w:r>
      </w:ins>
      <w:del w:id="659" w:author="Author" w:date="2024-02-21T09:46:00Z">
        <w:r>
          <w:rPr>
            <w:rFonts w:ascii="Arial" w:hAnsi="Arial"/>
          </w:rPr>
          <w:delText>will interpret</w:delText>
        </w:r>
      </w:del>
      <w:r>
        <w:rPr>
          <w:rFonts w:ascii="Arial" w:hAnsi="Arial"/>
        </w:rPr>
        <w:t xml:space="preserve"> a Bayes Factor between 3 and 6 as moderate evidence, and a Bayes factor between 6 and 10 as positive evidence and above 10 as strong evidence in favor of the predictor. A Bayes Factor between 1/3 and 3 </w:t>
      </w:r>
      <w:ins w:id="660" w:author="Author" w:date="2024-02-21T09:46:00Z">
        <w:r>
          <w:rPr>
            <w:rFonts w:ascii="Arial" w:hAnsi="Arial"/>
          </w:rPr>
          <w:t>was</w:t>
        </w:r>
      </w:ins>
      <w:del w:id="661" w:author="Author" w:date="2024-02-21T09:46:00Z">
        <w:r>
          <w:rPr>
            <w:rFonts w:ascii="Arial" w:hAnsi="Arial"/>
          </w:rPr>
          <w:delText>is</w:delText>
        </w:r>
      </w:del>
      <w:r>
        <w:rPr>
          <w:rFonts w:ascii="Arial" w:hAnsi="Arial"/>
        </w:rPr>
        <w:t xml:space="preserve"> deemed indecisive and a Bayes Factor smaller than 1/3 and 1/6 as moderate/strong evidence in favor of the null hypothesis. Bayes Factors </w:t>
      </w:r>
      <w:ins w:id="662" w:author="Author" w:date="2024-02-21T09:46:00Z">
        <w:r>
          <w:rPr>
            <w:rFonts w:ascii="Arial" w:hAnsi="Arial"/>
          </w:rPr>
          <w:t>were</w:t>
        </w:r>
      </w:ins>
      <w:del w:id="663" w:author="Author" w:date="2024-02-21T09:46:00Z">
        <w:r>
          <w:rPr>
            <w:rFonts w:ascii="Arial" w:hAnsi="Arial"/>
          </w:rPr>
          <w:delText>will</w:delText>
        </w:r>
      </w:del>
      <w:r>
        <w:rPr>
          <w:rFonts w:ascii="Arial" w:hAnsi="Arial"/>
        </w:rPr>
        <w:t xml:space="preserve"> not be corrected for multiple comparisons as they inherently provide a lower false positive rate.</w:t>
      </w:r>
      <w:ins w:id="664" w:author="Author" w:date="2024-02-21T09:46:00Z">
        <w:r>
          <w:rPr>
            <w:rFonts w:ascii="Arial" w:hAnsi="Arial"/>
          </w:rPr>
          <w:br/>
        </w:r>
      </w:ins>
      <w:r>
        <w:rPr>
          <w:rFonts w:ascii="Arial" w:hAnsi="Arial"/>
        </w:rPr>
        <w:t>Taken together, we rejected the null hypothesis if p&lt;0.033 and BF&gt;3. We accepted the null hypothesis if p&gt;0.033 and BF &lt; 1/3 (see  Table</w:t>
      </w:r>
      <w:ins w:id="665" w:author="Author" w:date="2024-02-21T09:46:00Z">
        <w:r>
          <w:rPr>
            <w:rFonts w:ascii="Arial" w:hAnsi="Arial"/>
          </w:rPr>
          <w:t xml:space="preserve"> </w:t>
        </w:r>
      </w:ins>
      <w:del w:id="666" w:author="Unknown Author" w:date="2024-02-21T11:21:26Z">
        <w:r>
          <w:rPr>
            <w:rFonts w:ascii="Arial" w:hAnsi="Arial"/>
          </w:rPr>
          <w:delText xml:space="preserve">2 </w:delText>
        </w:r>
      </w:del>
      <w:ins w:id="667" w:author="Unknown Author" w:date="2024-02-21T11:21:36Z">
        <w:r>
          <w:rPr>
            <w:rFonts w:ascii="Arial" w:hAnsi="Arial"/>
          </w:rPr>
          <w:t>8</w:t>
        </w:r>
      </w:ins>
      <w:r>
        <w:rPr>
          <w:rFonts w:ascii="Arial" w:hAnsi="Arial"/>
        </w:rPr>
        <w:t>).</w:t>
      </w:r>
    </w:p>
    <w:p>
      <w:pPr>
        <w:pStyle w:val="Heading2"/>
        <w:rPr>
          <w:rFonts w:ascii="Arial" w:hAnsi="Arial"/>
          <w:ins w:id="668" w:author="Author" w:date="2024-02-21T09:46:00Z"/>
        </w:rPr>
      </w:pPr>
      <w:r>
        <w:rPr>
          <w:rFonts w:ascii="Arial" w:hAnsi="Arial"/>
        </w:rPr>
        <w:t>Transformations &amp; Checking of Assumptions</w:t>
      </w:r>
    </w:p>
    <w:p>
      <w:pPr>
        <w:pStyle w:val="FirstParagraph"/>
        <w:rPr>
          <w:rFonts w:ascii="Arial" w:hAnsi="Arial"/>
        </w:rPr>
      </w:pPr>
      <w:r>
        <w:rPr>
          <w:rFonts w:ascii="Arial" w:hAnsi="Arial"/>
        </w:rPr>
        <w:t xml:space="preserve">All assumptions for LME </w:t>
      </w:r>
      <w:ins w:id="669" w:author="Author" w:date="2024-02-21T09:46:00Z">
        <w:r>
          <w:rPr>
            <w:rFonts w:ascii="Arial" w:hAnsi="Arial"/>
          </w:rPr>
          <w:t>were</w:t>
        </w:r>
      </w:ins>
      <w:del w:id="670" w:author="Author" w:date="2024-02-21T09:46:00Z">
        <w:r>
          <w:rPr>
            <w:rFonts w:eastAsia="Arial" w:ascii="Arial" w:hAnsi="Arial"/>
            <w:sz w:val="22"/>
            <w:szCs w:val="22"/>
          </w:rPr>
          <w:delText>will be</w:delText>
        </w:r>
      </w:del>
      <w:r>
        <w:rPr>
          <w:rFonts w:ascii="Arial" w:hAnsi="Arial"/>
        </w:rPr>
        <w:t xml:space="preserve"> checked separately for the five imputed datasets (function test_LME_assumptions.R on github).</w:t>
      </w:r>
      <w:del w:id="671" w:author="Author" w:date="2024-02-21T09:46:00Z">
        <w:r>
          <w:rPr>
            <w:rFonts w:eastAsia="Arial" w:ascii="Arial" w:hAnsi="Arial"/>
          </w:rPr>
          <w:delText xml:space="preserve"> </w:delText>
        </w:r>
      </w:del>
    </w:p>
    <w:p>
      <w:pPr>
        <w:pStyle w:val="Heading3"/>
        <w:rPr>
          <w:rFonts w:ascii="Arial" w:hAnsi="Arial"/>
        </w:rPr>
      </w:pPr>
      <w:r>
        <w:rPr>
          <w:rFonts w:ascii="Arial" w:hAnsi="Arial"/>
        </w:rPr>
        <w:t>Normality and homoscedasticity of residuals</w:t>
      </w:r>
    </w:p>
    <w:p>
      <w:pPr>
        <w:pStyle w:val="FirstParagraph"/>
        <w:rPr>
          <w:rFonts w:ascii="Arial" w:hAnsi="Arial"/>
        </w:rPr>
      </w:pPr>
      <w:r>
        <w:rPr>
          <w:rFonts w:ascii="Arial" w:hAnsi="Arial"/>
        </w:rPr>
        <w:t xml:space="preserve">We </w:t>
      </w:r>
      <w:ins w:id="672" w:author="Author" w:date="2024-02-21T09:46:00Z">
        <w:r>
          <w:rPr>
            <w:rFonts w:ascii="Arial" w:hAnsi="Arial"/>
          </w:rPr>
          <w:t>inspected</w:t>
        </w:r>
      </w:ins>
      <w:del w:id="673" w:author="Author" w:date="2024-02-21T09:46:00Z">
        <w:r>
          <w:rPr>
            <w:rFonts w:ascii="Arial" w:hAnsi="Arial"/>
          </w:rPr>
          <w:delText>will inspect</w:delText>
        </w:r>
      </w:del>
      <w:r>
        <w:rPr>
          <w:rFonts w:ascii="Arial" w:hAnsi="Arial"/>
        </w:rPr>
        <w:t xml:space="preserve"> the normality and homoscedasticity of residuals using qq-plots and plots of fitted vs.</w:t>
      </w:r>
      <w:ins w:id="674" w:author="Author" w:date="2024-02-21T09:46:00Z">
        <w:r>
          <w:rPr>
            <w:rFonts w:ascii="Arial" w:hAnsi="Arial"/>
          </w:rPr>
          <w:t> </w:t>
        </w:r>
      </w:ins>
      <w:del w:id="675" w:author="Author" w:date="2024-02-21T09:46:00Z">
        <w:r>
          <w:rPr>
            <w:rFonts w:ascii="Arial" w:hAnsi="Arial"/>
          </w:rPr>
          <w:delText xml:space="preserve"> </w:delText>
        </w:r>
      </w:del>
      <w:r>
        <w:rPr>
          <w:rFonts w:ascii="Arial" w:hAnsi="Arial"/>
        </w:rPr>
        <w:t xml:space="preserve">residual values. Given the known skewness of </w:t>
      </w:r>
      <w:ins w:id="676" w:author="Author" w:date="2024-02-21T09:46:00Z">
        <w:r>
          <w:rPr>
            <w:rFonts w:ascii="Arial" w:hAnsi="Arial"/>
          </w:rPr>
          <w:t>WMH</w:t>
        </w:r>
      </w:ins>
      <w:del w:id="677" w:author="Author" w:date="2024-02-21T09:46:00Z">
        <w:r>
          <w:rPr>
            <w:rFonts w:ascii="Arial" w:hAnsi="Arial"/>
          </w:rPr>
          <w:delText>WML</w:delText>
        </w:r>
      </w:del>
      <w:r>
        <w:rPr>
          <w:rFonts w:ascii="Arial" w:hAnsi="Arial"/>
        </w:rPr>
        <w:t xml:space="preserve"> volumes, we </w:t>
      </w:r>
      <w:ins w:id="678" w:author="Author" w:date="2024-02-21T09:46:00Z">
        <w:r>
          <w:rPr>
            <w:rFonts w:ascii="Arial" w:hAnsi="Arial"/>
          </w:rPr>
          <w:t>transformed</w:t>
        </w:r>
      </w:ins>
      <w:del w:id="679" w:author="Author" w:date="2024-02-21T09:46:00Z">
        <w:r>
          <w:rPr>
            <w:rFonts w:ascii="Arial" w:hAnsi="Arial"/>
          </w:rPr>
          <w:delText>will transform</w:delText>
        </w:r>
      </w:del>
      <w:r>
        <w:rPr>
          <w:rFonts w:ascii="Arial" w:hAnsi="Arial"/>
        </w:rPr>
        <w:t xml:space="preserve"> this measure using asinh-transformation as described above. The advantage of this transform is that it is also valid for zeros. </w:t>
      </w:r>
      <w:del w:id="680" w:author="Author" w:date="2024-02-21T09:46:00Z">
        <w:r>
          <w:rPr>
            <w:rFonts w:ascii="Arial" w:hAnsi="Arial"/>
          </w:rPr>
          <w:br/>
        </w:r>
      </w:del>
      <w:r>
        <w:rPr>
          <w:rFonts w:ascii="Arial" w:hAnsi="Arial"/>
        </w:rPr>
        <w:t xml:space="preserve">We </w:t>
      </w:r>
      <w:ins w:id="681" w:author="Author" w:date="2024-02-21T09:46:00Z">
        <w:r>
          <w:rPr>
            <w:rFonts w:ascii="Arial" w:hAnsi="Arial"/>
          </w:rPr>
          <w:t>performed</w:t>
        </w:r>
      </w:ins>
      <w:del w:id="682" w:author="Author" w:date="2024-02-21T09:46:00Z">
        <w:r>
          <w:rPr>
            <w:rFonts w:ascii="Arial" w:hAnsi="Arial"/>
          </w:rPr>
          <w:delText>will perform</w:delText>
        </w:r>
      </w:del>
      <w:r>
        <w:rPr>
          <w:rFonts w:ascii="Arial" w:hAnsi="Arial"/>
        </w:rPr>
        <w:t xml:space="preserve"> asinh transformation of CESD for M2 and M3.</w:t>
        <w:br/>
        <w:t xml:space="preserve">If for M1, the residuals </w:t>
      </w:r>
      <w:ins w:id="683" w:author="Author" w:date="2024-02-21T09:46:00Z">
        <w:r>
          <w:rPr>
            <w:rFonts w:ascii="Arial" w:hAnsi="Arial"/>
          </w:rPr>
          <w:t>were</w:t>
        </w:r>
      </w:ins>
      <w:del w:id="684" w:author="Author" w:date="2024-02-21T09:46:00Z">
        <w:r>
          <w:rPr>
            <w:rFonts w:ascii="Arial" w:hAnsi="Arial"/>
          </w:rPr>
          <w:delText>are</w:delText>
        </w:r>
      </w:del>
      <w:r>
        <w:rPr>
          <w:rFonts w:ascii="Arial" w:hAnsi="Arial"/>
        </w:rPr>
        <w:t xml:space="preserve"> not normally distributed for all five imputed datasets, we </w:t>
      </w:r>
      <w:ins w:id="685" w:author="Author" w:date="2024-02-21T09:46:00Z">
        <w:r>
          <w:rPr>
            <w:rFonts w:ascii="Arial" w:hAnsi="Arial"/>
          </w:rPr>
          <w:t>implemented</w:t>
        </w:r>
      </w:ins>
      <w:del w:id="686" w:author="Author" w:date="2024-02-21T09:46:00Z">
        <w:r>
          <w:rPr>
            <w:rFonts w:ascii="Arial" w:hAnsi="Arial"/>
          </w:rPr>
          <w:delText>will implement</w:delText>
        </w:r>
      </w:del>
      <w:r>
        <w:rPr>
          <w:rFonts w:ascii="Arial" w:hAnsi="Arial"/>
        </w:rPr>
        <w:t xml:space="preserve"> a generalized linear mixed model, using a Gamma error function and log link function instead of a linear mixed model. </w:t>
      </w:r>
      <w:commentRangeStart w:id="1"/>
      <w:r>
        <w:rPr>
          <w:rFonts w:ascii="Arial" w:hAnsi="Arial"/>
        </w:rPr>
        <w:t xml:space="preserve">Here, we </w:t>
      </w:r>
      <w:ins w:id="687" w:author="Author" w:date="2024-02-21T09:46:00Z">
        <w:r>
          <w:rPr>
            <w:rFonts w:ascii="Arial" w:hAnsi="Arial"/>
          </w:rPr>
          <w:t>used</w:t>
        </w:r>
      </w:ins>
      <w:del w:id="688" w:author="Author" w:date="2024-02-21T09:46:00Z">
        <w:r>
          <w:rPr>
            <w:rFonts w:ascii="Arial" w:hAnsi="Arial"/>
          </w:rPr>
          <w:delText>will use</w:delText>
        </w:r>
      </w:del>
      <w:r>
        <w:rPr>
          <w:rFonts w:ascii="Arial" w:hAnsi="Arial"/>
        </w:rPr>
        <w:t xml:space="preserve"> the raw </w:t>
      </w:r>
      <w:ins w:id="689" w:author="Author" w:date="2024-02-21T09:46:00Z">
        <w:r>
          <w:rPr>
            <w:rFonts w:ascii="Arial" w:hAnsi="Arial"/>
          </w:rPr>
          <w:t>WMH</w:t>
        </w:r>
      </w:ins>
      <w:del w:id="690" w:author="Author" w:date="2024-02-21T09:46:00Z">
        <w:r>
          <w:rPr>
            <w:rFonts w:ascii="Arial" w:hAnsi="Arial"/>
          </w:rPr>
          <w:delText>WML</w:delText>
        </w:r>
      </w:del>
      <w:r>
        <w:rPr>
          <w:rFonts w:ascii="Arial" w:hAnsi="Arial"/>
        </w:rPr>
        <w:t xml:space="preserve"> volumes as outcome. </w:t>
      </w:r>
      <w:ins w:id="691" w:author="Author" w:date="2024-02-21T09:46:00Z">
        <w:r>
          <w:rPr>
            <w:rFonts w:ascii="Arial" w:hAnsi="Arial"/>
            <w:i/>
            <w:iCs/>
          </w:rPr>
          <w:t xml:space="preserve"> </w:t>
        </w:r>
      </w:ins>
      <w:ins w:id="692" w:author="Author" w:date="2024-02-21T09:46:00Z">
        <w:r>
          <w:rPr>
            <w:rFonts w:ascii="Arial" w:hAnsi="Arial"/>
          </w:rPr>
          <w:t>We</w:t>
        </w:r>
      </w:ins>
      <w:del w:id="693" w:author="Author" w:date="2024-02-21T09:46:00Z">
        <w:r>
          <w:rPr>
            <w:rFonts w:ascii="Arial" w:hAnsi="Arial"/>
          </w:rPr>
          <w:delText>Alternatively, and for easier interpretation of effect sizes, we may</w:delText>
        </w:r>
      </w:del>
      <w:r>
        <w:rPr>
          <w:rFonts w:ascii="Arial" w:hAnsi="Arial"/>
        </w:rPr>
        <w:t xml:space="preserve"> fit a </w:t>
      </w:r>
      <w:ins w:id="694" w:author="Author" w:date="2024-02-21T09:46:00Z">
        <w:r>
          <w:rPr>
            <w:rFonts w:ascii="Arial" w:hAnsi="Arial"/>
          </w:rPr>
          <w:t>robust linear mixed model (LMM) for all models M1 – M3 to evaluate their robustness.</w:t>
        </w:r>
      </w:ins>
      <w:del w:id="695" w:author="Author" w:date="2024-02-21T09:46:00Z">
        <w:r>
          <w:rPr>
            <w:rFonts w:ascii="Arial" w:hAnsi="Arial"/>
          </w:rPr>
          <w:delText xml:space="preserve">robustLMM on the untransformed WML data as in </w:delText>
        </w:r>
      </w:del>
      <w:r>
        <w:fldChar w:fldCharType="begin"/>
      </w:r>
      <w:r>
        <w:rPr>
          <w:rFonts w:ascii="Arial" w:hAnsi="Arial"/>
        </w:rPr>
        <w:instrText>ADDIN EN.CITE</w:instrText>
      </w:r>
      <w:r>
        <w:rPr>
          <w:rFonts w:ascii="Arial" w:hAnsi="Arial"/>
        </w:rPr>
      </w:r>
      <w:r>
        <w:fldChar w:fldCharType="begin"/>
      </w:r>
      <w:r>
        <w:rPr>
          <w:rFonts w:ascii="Arial" w:hAnsi="Arial"/>
        </w:rPr>
        <w:instrText>ADDIN EN.CITE.DATA</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rPr>
          <w:rFonts w:ascii="Arial" w:hAnsi="Arial"/>
        </w:rPr>
        <w:fldChar w:fldCharType="separate"/>
      </w:r>
      <w:r>
        <w:rPr>
          <w:rFonts w:ascii="Arial" w:hAnsi="Arial"/>
        </w:rPr>
      </w:r>
      <w:del w:id="696" w:author="Author" w:date="2024-02-21T09:46:00Z">
        <w:r>
          <w:rPr>
            <w:rFonts w:ascii="Arial" w:hAnsi="Arial"/>
          </w:rPr>
          <w:delText>(Nasrallah et al., 2019)</w:delText>
        </w:r>
      </w:del>
      <w:r>
        <w:rPr>
          <w:rFonts w:ascii="Arial" w:hAnsi="Arial"/>
        </w:rPr>
      </w:r>
      <w:r>
        <w:rPr>
          <w:rFonts w:ascii="Arial" w:hAnsi="Arial"/>
        </w:rPr>
        <w:fldChar w:fldCharType="end"/>
      </w:r>
      <w:del w:id="697" w:author="Author" w:date="2024-02-21T09:46:00Z">
        <w:r>
          <w:rPr>
            <w:rFonts w:ascii="Arial" w:hAnsi="Arial"/>
          </w:rPr>
          <w:delText>.</w:delText>
        </w:r>
      </w:del>
      <w:commentRangeEnd w:id="1"/>
      <w:r>
        <w:commentReference w:id="1"/>
      </w:r>
      <w:r>
        <w:rPr>
          <w:rFonts w:ascii="Arial" w:hAnsi="Arial"/>
        </w:rPr>
      </w:r>
    </w:p>
    <w:p>
      <w:pPr>
        <w:pStyle w:val="FirstParagraph"/>
        <w:rPr>
          <w:rFonts w:ascii="Arial" w:hAnsi="Arial"/>
          <w:ins w:id="699" w:author="Author" w:date="2024-02-21T09:46:00Z"/>
        </w:rPr>
      </w:pPr>
      <w:ins w:id="698" w:author="Author" w:date="2024-02-21T09:46:00Z">
        <w:r>
          <w:rPr>
            <w:rFonts w:ascii="Arial" w:hAnsi="Arial"/>
          </w:rPr>
        </w:r>
      </w:ins>
    </w:p>
    <w:p>
      <w:pPr>
        <w:pStyle w:val="Heading3"/>
        <w:rPr>
          <w:rFonts w:ascii="Arial" w:hAnsi="Arial"/>
        </w:rPr>
      </w:pPr>
      <w:r>
        <w:rPr>
          <w:rFonts w:ascii="Arial" w:hAnsi="Arial"/>
        </w:rPr>
        <w:t>Normality of random effects</w:t>
      </w:r>
    </w:p>
    <w:p>
      <w:pPr>
        <w:pStyle w:val="FirstParagraph"/>
        <w:rPr>
          <w:rFonts w:ascii="Arial" w:hAnsi="Arial"/>
        </w:rPr>
      </w:pPr>
      <w:r>
        <w:rPr>
          <w:rFonts w:ascii="Arial" w:hAnsi="Arial"/>
        </w:rPr>
        <w:t xml:space="preserve">We visually </w:t>
      </w:r>
      <w:ins w:id="700" w:author="Author" w:date="2024-02-21T09:46:00Z">
        <w:r>
          <w:rPr>
            <w:rFonts w:ascii="Arial" w:hAnsi="Arial"/>
          </w:rPr>
          <w:t>inspected</w:t>
        </w:r>
      </w:ins>
      <w:del w:id="701" w:author="Author" w:date="2024-02-21T09:46:00Z">
        <w:r>
          <w:rPr>
            <w:rFonts w:ascii="Arial" w:hAnsi="Arial"/>
          </w:rPr>
          <w:delText>inspect</w:delText>
        </w:r>
      </w:del>
      <w:r>
        <w:rPr>
          <w:rFonts w:ascii="Arial" w:hAnsi="Arial"/>
        </w:rPr>
        <w:t xml:space="preserve"> the required normal distribution of the random effects.</w:t>
      </w:r>
    </w:p>
    <w:p>
      <w:pPr>
        <w:pStyle w:val="Heading3"/>
        <w:rPr>
          <w:rFonts w:ascii="Arial" w:hAnsi="Arial"/>
          <w:ins w:id="702" w:author="Author" w:date="2024-02-21T09:46:00Z"/>
        </w:rPr>
      </w:pPr>
      <w:r>
        <w:rPr>
          <w:rFonts w:ascii="Arial" w:hAnsi="Arial"/>
        </w:rPr>
        <w:t>Influential cases</w:t>
      </w:r>
    </w:p>
    <w:p>
      <w:pPr>
        <w:pStyle w:val="FirstParagraph"/>
        <w:rPr>
          <w:rFonts w:ascii="Arial" w:hAnsi="Arial"/>
        </w:rPr>
      </w:pPr>
      <w:del w:id="703" w:author="Author" w:date="2024-02-21T09:46:00Z">
        <w:r>
          <w:rPr>
            <w:rFonts w:ascii="Arial" w:hAnsi="Arial"/>
            <w:b/>
          </w:rPr>
          <w:br/>
        </w:r>
      </w:del>
      <w:r>
        <w:rPr>
          <w:rFonts w:ascii="Arial" w:hAnsi="Arial"/>
        </w:rPr>
        <w:t xml:space="preserve">We </w:t>
      </w:r>
      <w:ins w:id="704" w:author="Author" w:date="2024-02-21T09:46:00Z">
        <w:r>
          <w:rPr>
            <w:rFonts w:ascii="Arial" w:hAnsi="Arial"/>
          </w:rPr>
          <w:t>used</w:t>
        </w:r>
      </w:ins>
      <w:del w:id="705" w:author="Author" w:date="2024-02-21T09:46:00Z">
        <w:r>
          <w:rPr>
            <w:rFonts w:ascii="Arial" w:hAnsi="Arial"/>
          </w:rPr>
          <w:delText>will use</w:delText>
        </w:r>
      </w:del>
      <w:r>
        <w:rPr>
          <w:rFonts w:ascii="Arial" w:hAnsi="Arial"/>
        </w:rPr>
        <w:t xml:space="preserve"> the function ‘influence’ from the influence.ME package to assess influential cases. We </w:t>
      </w:r>
      <w:ins w:id="706" w:author="Author" w:date="2024-02-21T09:46:00Z">
        <w:r>
          <w:rPr>
            <w:rFonts w:ascii="Arial" w:hAnsi="Arial"/>
          </w:rPr>
          <w:t>plotted</w:t>
        </w:r>
      </w:ins>
      <w:del w:id="707" w:author="Author" w:date="2024-02-21T09:46:00Z">
        <w:r>
          <w:rPr>
            <w:rFonts w:ascii="Arial" w:hAnsi="Arial"/>
          </w:rPr>
          <w:delText>will plot</w:delText>
        </w:r>
      </w:del>
      <w:r>
        <w:rPr>
          <w:rFonts w:ascii="Arial" w:hAnsi="Arial"/>
        </w:rPr>
        <w:t xml:space="preserve"> Cook’s distance for each model, and </w:t>
      </w:r>
      <w:ins w:id="708" w:author="Author" w:date="2024-02-21T09:46:00Z">
        <w:r>
          <w:rPr>
            <w:rFonts w:ascii="Arial" w:hAnsi="Arial"/>
          </w:rPr>
          <w:t>defined</w:t>
        </w:r>
      </w:ins>
      <w:del w:id="709" w:author="Author" w:date="2024-02-21T09:46:00Z">
        <w:r>
          <w:rPr>
            <w:rFonts w:ascii="Arial" w:hAnsi="Arial"/>
          </w:rPr>
          <w:delText>define</w:delText>
        </w:r>
      </w:del>
      <w:r>
        <w:rPr>
          <w:rFonts w:ascii="Arial" w:hAnsi="Arial"/>
        </w:rPr>
        <w:t xml:space="preserve"> outliers as those cases with Cook’s distance &gt; μ + 3 σ. We</w:t>
      </w:r>
      <w:del w:id="710" w:author="Author" w:date="2024-02-21T09:46:00Z">
        <w:r>
          <w:rPr>
            <w:rFonts w:ascii="Arial" w:hAnsi="Arial"/>
          </w:rPr>
          <w:delText xml:space="preserve"> will</w:delText>
        </w:r>
      </w:del>
      <w:r>
        <w:rPr>
          <w:rFonts w:ascii="Arial" w:hAnsi="Arial"/>
        </w:rPr>
        <w:t xml:space="preserve"> re-</w:t>
      </w:r>
      <w:ins w:id="711" w:author="Author" w:date="2024-02-21T09:46:00Z">
        <w:r>
          <w:rPr>
            <w:rFonts w:ascii="Arial" w:hAnsi="Arial"/>
          </w:rPr>
          <w:t>calculated</w:t>
        </w:r>
      </w:ins>
      <w:del w:id="712" w:author="Author" w:date="2024-02-21T09:46:00Z">
        <w:r>
          <w:rPr>
            <w:rFonts w:ascii="Arial" w:hAnsi="Arial"/>
          </w:rPr>
          <w:delText>calculate</w:delText>
        </w:r>
      </w:del>
      <w:r>
        <w:rPr>
          <w:rFonts w:ascii="Arial" w:hAnsi="Arial"/>
        </w:rPr>
        <w:t xml:space="preserve"> all models without influential cases, and </w:t>
      </w:r>
      <w:ins w:id="713" w:author="Author" w:date="2024-02-21T09:46:00Z">
        <w:r>
          <w:rPr>
            <w:rFonts w:ascii="Arial" w:hAnsi="Arial"/>
          </w:rPr>
          <w:t>reported</w:t>
        </w:r>
      </w:ins>
      <w:del w:id="714" w:author="Author" w:date="2024-02-21T09:46:00Z">
        <w:r>
          <w:rPr>
            <w:rFonts w:ascii="Arial" w:hAnsi="Arial"/>
          </w:rPr>
          <w:delText>report</w:delText>
        </w:r>
      </w:del>
      <w:r>
        <w:rPr>
          <w:rFonts w:ascii="Arial" w:hAnsi="Arial"/>
        </w:rPr>
        <w:t xml:space="preserve"> Bonferroni-corrected p-values of these models if they </w:t>
      </w:r>
      <w:ins w:id="715" w:author="Author" w:date="2024-02-21T09:46:00Z">
        <w:r>
          <w:rPr>
            <w:rFonts w:ascii="Arial" w:hAnsi="Arial"/>
          </w:rPr>
          <w:t>led</w:t>
        </w:r>
      </w:ins>
      <w:del w:id="716" w:author="Author" w:date="2024-02-21T09:46:00Z">
        <w:r>
          <w:rPr>
            <w:rFonts w:ascii="Arial" w:hAnsi="Arial"/>
          </w:rPr>
          <w:delText>lead</w:delText>
        </w:r>
      </w:del>
      <w:r>
        <w:rPr>
          <w:rFonts w:ascii="Arial" w:hAnsi="Arial"/>
        </w:rPr>
        <w:t xml:space="preserve"> to a different conclusion than the original models for any of the imputations.</w:t>
      </w:r>
      <w:del w:id="717" w:author="Author" w:date="2024-02-21T09:46:00Z">
        <w:r>
          <w:rPr>
            <w:rFonts w:ascii="Arial" w:hAnsi="Arial"/>
            <w:b/>
          </w:rPr>
          <w:delText xml:space="preserve"> </w:delText>
        </w:r>
      </w:del>
    </w:p>
    <w:p>
      <w:pPr>
        <w:pStyle w:val="Heading3"/>
        <w:rPr>
          <w:rFonts w:ascii="Arial" w:hAnsi="Arial"/>
        </w:rPr>
      </w:pPr>
      <w:r>
        <w:rPr>
          <w:rFonts w:ascii="Arial" w:hAnsi="Arial"/>
        </w:rPr>
        <w:t>Model stability</w:t>
      </w:r>
    </w:p>
    <w:p>
      <w:pPr>
        <w:pStyle w:val="FirstParagraph"/>
        <w:rPr>
          <w:rFonts w:ascii="Arial" w:hAnsi="Arial"/>
        </w:rPr>
      </w:pPr>
      <w:r>
        <w:rPr>
          <w:rFonts w:ascii="Arial" w:hAnsi="Arial"/>
        </w:rPr>
        <w:t xml:space="preserve">We </w:t>
      </w:r>
      <w:ins w:id="718" w:author="Author" w:date="2024-02-21T09:46:00Z">
        <w:r>
          <w:rPr>
            <w:rFonts w:ascii="Arial" w:hAnsi="Arial"/>
          </w:rPr>
          <w:t>tested</w:t>
        </w:r>
      </w:ins>
      <w:del w:id="719" w:author="Author" w:date="2024-02-21T09:46:00Z">
        <w:r>
          <w:rPr>
            <w:rFonts w:ascii="Arial" w:hAnsi="Arial"/>
          </w:rPr>
          <w:delText>will test</w:delText>
        </w:r>
      </w:del>
      <w:r>
        <w:rPr>
          <w:rFonts w:ascii="Arial" w:hAnsi="Arial"/>
        </w:rPr>
        <w:t xml:space="preserve"> the stability of the linear mixed model with the command “glmm.model.stab”based on code written by Roger Mundry</w:t>
      </w:r>
      <w:ins w:id="720" w:author="Unknown Author" w:date="2024-02-21T11:23:28Z">
        <w:r>
          <w:rPr>
            <w:rFonts w:ascii="Arial" w:hAnsi="Arial"/>
          </w:rPr>
          <w:t>.</w:t>
        </w:r>
      </w:ins>
      <w:r>
        <w:rPr>
          <w:rFonts w:ascii="Arial" w:hAnsi="Arial"/>
        </w:rPr>
        <w:t xml:space="preserve"> </w:t>
      </w:r>
      <w:del w:id="721" w:author="Unknown Author" w:date="2024-02-21T11:23:26Z">
        <w:r>
          <w:rPr>
            <w:rFonts w:ascii="Arial" w:hAnsi="Arial"/>
          </w:rPr>
          <w:delText>(https://github.com/keyfm/eva/blob/master/trpm8/src/glmm_stability.r.).</w:delText>
        </w:r>
      </w:del>
      <w:r>
        <w:rPr>
          <w:rFonts w:ascii="Arial" w:hAnsi="Arial"/>
        </w:rPr>
        <w:t xml:space="preserve"> This function derives coefficients and their standard errors for all predictors while excluding levels of the random effects one at a time. If the function </w:t>
      </w:r>
      <w:ins w:id="722" w:author="Author" w:date="2024-02-21T09:46:00Z">
        <w:r>
          <w:rPr>
            <w:rFonts w:ascii="Arial" w:hAnsi="Arial"/>
          </w:rPr>
          <w:t>returned</w:t>
        </w:r>
      </w:ins>
      <w:del w:id="723" w:author="Author" w:date="2024-02-21T09:46:00Z">
        <w:r>
          <w:rPr>
            <w:rFonts w:ascii="Arial" w:hAnsi="Arial"/>
          </w:rPr>
          <w:delText>returns</w:delText>
        </w:r>
      </w:del>
      <w:r>
        <w:rPr>
          <w:rFonts w:ascii="Arial" w:hAnsi="Arial"/>
        </w:rPr>
        <w:t xml:space="preserve"> convergence issues, we </w:t>
      </w:r>
      <w:ins w:id="724" w:author="Author" w:date="2024-02-21T09:46:00Z">
        <w:r>
          <w:rPr>
            <w:rFonts w:ascii="Arial" w:hAnsi="Arial"/>
          </w:rPr>
          <w:t>tried</w:t>
        </w:r>
      </w:ins>
      <w:del w:id="725" w:author="Author" w:date="2024-02-21T09:46:00Z">
        <w:r>
          <w:rPr>
            <w:rFonts w:ascii="Arial" w:hAnsi="Arial"/>
          </w:rPr>
          <w:delText>will try</w:delText>
        </w:r>
      </w:del>
      <w:r>
        <w:rPr>
          <w:rFonts w:ascii="Arial" w:hAnsi="Arial"/>
        </w:rPr>
        <w:t xml:space="preserve"> to fix them by introducing a control object. Further, we </w:t>
      </w:r>
      <w:ins w:id="726" w:author="Author" w:date="2024-02-21T09:46:00Z">
        <w:r>
          <w:rPr>
            <w:rFonts w:ascii="Arial" w:hAnsi="Arial"/>
          </w:rPr>
          <w:t>inspected</w:t>
        </w:r>
      </w:ins>
      <w:del w:id="727" w:author="Author" w:date="2024-02-21T09:46:00Z">
        <w:r>
          <w:rPr>
            <w:rFonts w:ascii="Arial" w:hAnsi="Arial"/>
          </w:rPr>
          <w:delText>will inspect</w:delText>
        </w:r>
      </w:del>
      <w:r>
        <w:rPr>
          <w:rFonts w:ascii="Arial" w:hAnsi="Arial"/>
        </w:rPr>
        <w:t xml:space="preserve"> the summarized range of estimated coefficients and </w:t>
      </w:r>
      <w:ins w:id="728" w:author="Author" w:date="2024-02-21T09:46:00Z">
        <w:r>
          <w:rPr>
            <w:rFonts w:ascii="Arial" w:hAnsi="Arial"/>
          </w:rPr>
          <w:t>evaluated</w:t>
        </w:r>
      </w:ins>
      <w:del w:id="729" w:author="Author" w:date="2024-02-21T09:46:00Z">
        <w:r>
          <w:rPr>
            <w:rFonts w:ascii="Arial" w:hAnsi="Arial"/>
          </w:rPr>
          <w:delText>evaluate</w:delText>
        </w:r>
      </w:del>
      <w:r>
        <w:rPr>
          <w:rFonts w:ascii="Arial" w:hAnsi="Arial"/>
        </w:rPr>
        <w:t xml:space="preserve"> whether they differ substantially from the original coefficients.</w:t>
      </w:r>
      <w:del w:id="730" w:author="Author" w:date="2024-02-21T09:46:00Z">
        <w:r>
          <w:rPr>
            <w:rFonts w:ascii="Arial" w:hAnsi="Arial"/>
          </w:rPr>
          <w:delText xml:space="preserve"> </w:delText>
        </w:r>
      </w:del>
    </w:p>
    <w:p>
      <w:pPr>
        <w:pStyle w:val="Heading3"/>
        <w:rPr>
          <w:rFonts w:ascii="Arial" w:hAnsi="Arial"/>
        </w:rPr>
      </w:pPr>
      <w:r>
        <w:rPr>
          <w:rFonts w:ascii="Arial" w:hAnsi="Arial"/>
        </w:rPr>
        <w:t>Variance inflation</w:t>
      </w:r>
    </w:p>
    <w:p>
      <w:pPr>
        <w:pStyle w:val="FirstParagraph"/>
        <w:rPr>
          <w:rFonts w:ascii="Arial" w:hAnsi="Arial"/>
        </w:rPr>
      </w:pPr>
      <w:r>
        <w:rPr>
          <w:rFonts w:ascii="Arial" w:hAnsi="Arial"/>
        </w:rPr>
        <w:t xml:space="preserve">We </w:t>
      </w:r>
      <w:ins w:id="731" w:author="Author" w:date="2024-02-21T09:46:00Z">
        <w:r>
          <w:rPr>
            <w:rFonts w:ascii="Arial" w:hAnsi="Arial"/>
          </w:rPr>
          <w:t>calculated</w:t>
        </w:r>
      </w:ins>
      <w:del w:id="732" w:author="Author" w:date="2024-02-21T09:46:00Z">
        <w:r>
          <w:rPr>
            <w:rFonts w:ascii="Arial" w:hAnsi="Arial"/>
          </w:rPr>
          <w:delText>will calculate</w:delText>
        </w:r>
      </w:del>
      <w:r>
        <w:rPr>
          <w:rFonts w:ascii="Arial" w:hAnsi="Arial"/>
        </w:rPr>
        <w:t xml:space="preserve"> variance inflation with the function ‘vif’ from the car package omitting the random effect and interaction terms from the mixed models M1 - M4. A VIF above 10 </w:t>
      </w:r>
      <w:ins w:id="733" w:author="Author" w:date="2024-02-21T09:46:00Z">
        <w:r>
          <w:rPr>
            <w:rFonts w:ascii="Arial" w:hAnsi="Arial"/>
          </w:rPr>
          <w:t>was</w:t>
        </w:r>
      </w:ins>
      <w:del w:id="734" w:author="Author" w:date="2024-02-21T09:46:00Z">
        <w:r>
          <w:rPr>
            <w:rFonts w:ascii="Arial" w:hAnsi="Arial"/>
          </w:rPr>
          <w:delText>will be</w:delText>
        </w:r>
      </w:del>
      <w:r>
        <w:rPr>
          <w:rFonts w:ascii="Arial" w:hAnsi="Arial"/>
        </w:rPr>
        <w:t xml:space="preserve"> considered problematic and </w:t>
      </w:r>
      <w:ins w:id="735" w:author="Author" w:date="2024-02-21T09:46:00Z">
        <w:r>
          <w:rPr>
            <w:rFonts w:ascii="Arial" w:hAnsi="Arial"/>
          </w:rPr>
          <w:t>led</w:t>
        </w:r>
      </w:ins>
      <w:del w:id="736" w:author="Author" w:date="2024-02-21T09:46:00Z">
        <w:r>
          <w:rPr>
            <w:rFonts w:ascii="Arial" w:hAnsi="Arial"/>
          </w:rPr>
          <w:delText>lead</w:delText>
        </w:r>
      </w:del>
      <w:r>
        <w:rPr>
          <w:rFonts w:ascii="Arial" w:hAnsi="Arial"/>
        </w:rPr>
        <w:t xml:space="preserve"> to the inspection of a correlogram of all variables in the model. If two variables of interest </w:t>
      </w:r>
      <w:ins w:id="737" w:author="Author" w:date="2024-02-21T09:46:00Z">
        <w:r>
          <w:rPr>
            <w:rFonts w:ascii="Arial" w:hAnsi="Arial"/>
          </w:rPr>
          <w:t>were</w:t>
        </w:r>
      </w:ins>
      <w:del w:id="738" w:author="Author" w:date="2024-02-21T09:46:00Z">
        <w:r>
          <w:rPr>
            <w:rFonts w:ascii="Arial" w:hAnsi="Arial"/>
          </w:rPr>
          <w:delText>are</w:delText>
        </w:r>
      </w:del>
      <w:r>
        <w:rPr>
          <w:rFonts w:ascii="Arial" w:hAnsi="Arial"/>
        </w:rPr>
        <w:t xml:space="preserve"> highly collinear, we </w:t>
      </w:r>
      <w:ins w:id="739" w:author="Author" w:date="2024-02-21T09:46:00Z">
        <w:r>
          <w:rPr>
            <w:rFonts w:ascii="Arial" w:hAnsi="Arial"/>
          </w:rPr>
          <w:t>calculated</w:t>
        </w:r>
      </w:ins>
      <w:del w:id="740" w:author="Author" w:date="2024-02-21T09:46:00Z">
        <w:r>
          <w:rPr>
            <w:rFonts w:ascii="Arial" w:hAnsi="Arial"/>
          </w:rPr>
          <w:delText>will calculate</w:delText>
        </w:r>
      </w:del>
      <w:r>
        <w:rPr>
          <w:rFonts w:ascii="Arial" w:hAnsi="Arial"/>
        </w:rPr>
        <w:t xml:space="preserve"> the residualized version of each of the predictors to infer its independent effect. If two control variables </w:t>
      </w:r>
      <w:ins w:id="741" w:author="Author" w:date="2024-02-21T09:46:00Z">
        <w:r>
          <w:rPr>
            <w:rFonts w:ascii="Arial" w:hAnsi="Arial"/>
          </w:rPr>
          <w:t>were</w:t>
        </w:r>
      </w:ins>
      <w:del w:id="742" w:author="Author" w:date="2024-02-21T09:46:00Z">
        <w:r>
          <w:rPr>
            <w:rFonts w:ascii="Arial" w:hAnsi="Arial"/>
          </w:rPr>
          <w:delText>are</w:delText>
        </w:r>
      </w:del>
      <w:r>
        <w:rPr>
          <w:rFonts w:ascii="Arial" w:hAnsi="Arial"/>
        </w:rPr>
        <w:t xml:space="preserve"> highly collinear, we </w:t>
      </w:r>
      <w:ins w:id="743" w:author="Author" w:date="2024-02-21T09:46:00Z">
        <w:r>
          <w:rPr>
            <w:rFonts w:ascii="Arial" w:hAnsi="Arial"/>
          </w:rPr>
          <w:t>ignored</w:t>
        </w:r>
      </w:ins>
      <w:del w:id="744" w:author="Author" w:date="2024-02-21T09:46:00Z">
        <w:r>
          <w:rPr>
            <w:rFonts w:ascii="Arial" w:hAnsi="Arial"/>
          </w:rPr>
          <w:delText>will ignore</w:delText>
        </w:r>
      </w:del>
      <w:r>
        <w:rPr>
          <w:rFonts w:ascii="Arial" w:hAnsi="Arial"/>
        </w:rPr>
        <w:t xml:space="preserve"> their covariance.</w:t>
      </w:r>
    </w:p>
    <w:p>
      <w:pPr>
        <w:pStyle w:val="Heading2"/>
        <w:rPr>
          <w:rFonts w:ascii="Arial" w:hAnsi="Arial"/>
          <w:del w:id="746" w:author="Author" w:date="2024-02-21T09:46:00Z"/>
        </w:rPr>
      </w:pPr>
      <w:del w:id="745" w:author="Author" w:date="2024-02-21T09:46:00Z">
        <w:r>
          <w:rPr>
            <w:rFonts w:ascii="Arial" w:hAnsi="Arial"/>
          </w:rPr>
        </w:r>
      </w:del>
    </w:p>
    <w:p>
      <w:pPr>
        <w:pStyle w:val="Heading2"/>
        <w:rPr/>
      </w:pPr>
      <w:r>
        <w:rPr>
          <w:rFonts w:ascii="Arial" w:hAnsi="Arial"/>
        </w:rPr>
        <w:t>Exploratory Analyses</w:t>
      </w:r>
      <w:del w:id="747" w:author="Author" w:date="2024-02-21T09:46:00Z">
        <w:r>
          <w:rPr>
            <w:rStyle w:val="Heading3Char"/>
            <w:rFonts w:ascii="Arial" w:hAnsi="Arial"/>
            <w:b/>
            <w:sz w:val="26"/>
            <w:szCs w:val="26"/>
          </w:rPr>
          <w:delText xml:space="preserve"> </w:delText>
        </w:r>
      </w:del>
    </w:p>
    <w:p>
      <w:pPr>
        <w:pStyle w:val="Heading4"/>
        <w:rPr>
          <w:rFonts w:ascii="Arial" w:hAnsi="Arial"/>
          <w:del w:id="752" w:author="Author" w:date="2024-02-21T09:46:00Z"/>
        </w:rPr>
      </w:pPr>
      <w:r>
        <w:rPr>
          <w:rFonts w:ascii="Arial" w:hAnsi="Arial"/>
        </w:rPr>
        <w:t xml:space="preserve">E1: Effects of baseline WHR and change in risk factors on </w:t>
      </w:r>
      <w:ins w:id="748" w:author="Author" w:date="2024-02-21T09:46:00Z">
        <w:r>
          <w:rPr>
            <w:rFonts w:ascii="Arial" w:hAnsi="Arial"/>
          </w:rPr>
          <w:t>WMH</w:t>
        </w:r>
      </w:ins>
      <w:del w:id="749" w:author="Author" w:date="2024-02-21T09:46:00Z">
        <w:r>
          <w:rPr>
            <w:rFonts w:ascii="Arial" w:hAnsi="Arial"/>
            <w:i w:val="false"/>
            <w:szCs w:val="22"/>
          </w:rPr>
          <w:delText>WML</w:delText>
        </w:r>
      </w:del>
      <w:r>
        <w:rPr>
          <w:rFonts w:ascii="Arial" w:hAnsi="Arial"/>
        </w:rPr>
        <w:t xml:space="preserve"> progression</w:t>
      </w:r>
      <w:ins w:id="750" w:author="Author" w:date="2024-02-21T09:46:00Z">
        <w:r>
          <w:rPr>
            <w:rFonts w:ascii="Arial" w:hAnsi="Arial"/>
          </w:rPr>
          <w:br/>
        </w:r>
      </w:ins>
      <w:del w:id="751" w:author="Author" w:date="2024-02-21T09:46:00Z">
        <w:r>
          <w:rPr>
            <w:rFonts w:ascii="Arial" w:hAnsi="Arial"/>
            <w:i w:val="false"/>
            <w:szCs w:val="22"/>
          </w:rPr>
          <w:delText xml:space="preserve"> </w:delText>
        </w:r>
      </w:del>
    </w:p>
    <w:p>
      <w:pPr>
        <w:pStyle w:val="Heading4"/>
        <w:rPr>
          <w:rFonts w:ascii="Arial" w:hAnsi="Arial"/>
        </w:rPr>
      </w:pPr>
      <w:r>
        <w:rPr>
          <w:rFonts w:ascii="Arial" w:hAnsi="Arial"/>
        </w:rPr>
        <w:t xml:space="preserve">Our power analysis revealed low power to detect the hypothesized effect size for the association with baseline WHR as well as change in blood pressure and WHR on </w:t>
      </w:r>
      <w:ins w:id="753" w:author="Author" w:date="2024-02-21T09:46:00Z">
        <w:r>
          <w:rPr>
            <w:rFonts w:ascii="Arial" w:hAnsi="Arial"/>
          </w:rPr>
          <w:t>WMH</w:t>
        </w:r>
      </w:ins>
      <w:del w:id="754" w:author="Author" w:date="2024-02-21T09:46:00Z">
        <w:r>
          <w:rPr>
            <w:rFonts w:ascii="Arial" w:hAnsi="Arial"/>
          </w:rPr>
          <w:delText>WML</w:delText>
        </w:r>
      </w:del>
      <w:r>
        <w:rPr>
          <w:rFonts w:ascii="Arial" w:hAnsi="Arial"/>
        </w:rPr>
        <w:t xml:space="preserve">. There is very little data from longitudinal studies and our estimate was based on scaling of cross-sectional associations which might be biased and error-prone. We therefore </w:t>
      </w:r>
      <w:ins w:id="755" w:author="Author" w:date="2024-02-21T09:46:00Z">
        <w:r>
          <w:rPr>
            <w:rFonts w:ascii="Arial" w:hAnsi="Arial"/>
          </w:rPr>
          <w:t>tested</w:t>
        </w:r>
      </w:ins>
      <w:del w:id="756" w:author="Author" w:date="2024-02-21T09:46:00Z">
        <w:r>
          <w:rPr>
            <w:rFonts w:ascii="Arial" w:hAnsi="Arial"/>
          </w:rPr>
          <w:delText>test</w:delText>
        </w:r>
      </w:del>
      <w:r>
        <w:rPr>
          <w:rFonts w:ascii="Arial" w:hAnsi="Arial"/>
        </w:rPr>
        <w:t xml:space="preserve"> these effects in exploratory analyses:</w:t>
      </w:r>
    </w:p>
    <w:p>
      <w:pPr>
        <w:pStyle w:val="Compact"/>
        <w:numPr>
          <w:ilvl w:val="0"/>
          <w:numId w:val="11"/>
        </w:numPr>
        <w:rPr>
          <w:rFonts w:ascii="Arial" w:hAnsi="Arial"/>
        </w:rPr>
      </w:pPr>
      <w:r>
        <w:rPr>
          <w:rFonts w:ascii="Arial" w:hAnsi="Arial"/>
        </w:rPr>
        <w:t xml:space="preserve">E1a: Higher WHR at baseline predicts stronger increase of </w:t>
      </w:r>
      <w:ins w:id="757" w:author="Author" w:date="2024-02-21T09:46:00Z">
        <w:r>
          <w:rPr>
            <w:rFonts w:ascii="Arial" w:hAnsi="Arial"/>
          </w:rPr>
          <w:t>WMH</w:t>
        </w:r>
      </w:ins>
      <w:del w:id="758" w:author="Author" w:date="2024-02-21T09:46:00Z">
        <w:r>
          <w:rPr>
            <w:rFonts w:ascii="Arial" w:hAnsi="Arial"/>
          </w:rPr>
          <w:delText>WML</w:delText>
        </w:r>
      </w:del>
      <w:r>
        <w:rPr>
          <w:rFonts w:ascii="Arial" w:hAnsi="Arial"/>
        </w:rPr>
        <w:t xml:space="preserve"> volume at follow-up.</w:t>
      </w:r>
    </w:p>
    <w:p>
      <w:pPr>
        <w:pStyle w:val="Compact"/>
        <w:numPr>
          <w:ilvl w:val="0"/>
          <w:numId w:val="11"/>
        </w:numPr>
        <w:rPr>
          <w:rFonts w:ascii="Arial" w:hAnsi="Arial"/>
        </w:rPr>
      </w:pPr>
      <w:r>
        <w:rPr>
          <w:rFonts w:ascii="Arial" w:hAnsi="Arial"/>
        </w:rPr>
        <w:t xml:space="preserve">E1b: Higher change in WHR predicts stronger increase of </w:t>
      </w:r>
      <w:ins w:id="759" w:author="Author" w:date="2024-02-21T09:46:00Z">
        <w:r>
          <w:rPr>
            <w:rFonts w:ascii="Arial" w:hAnsi="Arial"/>
          </w:rPr>
          <w:t>WMH</w:t>
        </w:r>
      </w:ins>
      <w:del w:id="760" w:author="Author" w:date="2024-02-21T09:46:00Z">
        <w:r>
          <w:rPr>
            <w:rFonts w:ascii="Arial" w:hAnsi="Arial"/>
          </w:rPr>
          <w:delText>WML</w:delText>
        </w:r>
      </w:del>
      <w:r>
        <w:rPr>
          <w:rFonts w:ascii="Arial" w:hAnsi="Arial"/>
        </w:rPr>
        <w:t xml:space="preserve"> volume at follow-up.</w:t>
      </w:r>
    </w:p>
    <w:p>
      <w:pPr>
        <w:pStyle w:val="Compact"/>
        <w:numPr>
          <w:ilvl w:val="0"/>
          <w:numId w:val="11"/>
        </w:numPr>
        <w:rPr>
          <w:rFonts w:ascii="Arial" w:hAnsi="Arial"/>
        </w:rPr>
      </w:pPr>
      <w:r>
        <w:rPr>
          <w:rFonts w:ascii="Arial" w:hAnsi="Arial"/>
        </w:rPr>
        <w:t xml:space="preserve">E1c: Higher change in DBP predicts stronger increase of </w:t>
      </w:r>
      <w:ins w:id="761" w:author="Author" w:date="2024-02-21T09:46:00Z">
        <w:r>
          <w:rPr>
            <w:rFonts w:ascii="Arial" w:hAnsi="Arial"/>
          </w:rPr>
          <w:t>WMH</w:t>
        </w:r>
      </w:ins>
      <w:del w:id="762" w:author="Author" w:date="2024-02-21T09:46:00Z">
        <w:r>
          <w:rPr>
            <w:rFonts w:ascii="Arial" w:hAnsi="Arial"/>
          </w:rPr>
          <w:delText>WML</w:delText>
        </w:r>
      </w:del>
      <w:r>
        <w:rPr>
          <w:rFonts w:ascii="Arial" w:hAnsi="Arial"/>
        </w:rPr>
        <w:t xml:space="preserve"> volume at follow-up.</w:t>
      </w:r>
    </w:p>
    <w:p>
      <w:pPr>
        <w:pStyle w:val="FirstParagraph"/>
        <w:rPr>
          <w:rFonts w:ascii="Arial" w:hAnsi="Arial"/>
        </w:rPr>
      </w:pPr>
      <w:r>
        <w:rPr>
          <w:rFonts w:ascii="Arial" w:hAnsi="Arial"/>
        </w:rPr>
        <w:t xml:space="preserve">We </w:t>
      </w:r>
      <w:ins w:id="763" w:author="Author" w:date="2024-02-21T09:46:00Z">
        <w:r>
          <w:rPr>
            <w:rFonts w:ascii="Arial" w:hAnsi="Arial"/>
          </w:rPr>
          <w:t>used</w:t>
        </w:r>
      </w:ins>
      <w:del w:id="764" w:author="Author" w:date="2024-02-21T09:46:00Z">
        <w:r>
          <w:rPr>
            <w:rFonts w:ascii="Arial" w:hAnsi="Arial"/>
          </w:rPr>
          <w:delText>will use</w:delText>
        </w:r>
      </w:del>
      <w:r>
        <w:rPr>
          <w:rFonts w:ascii="Arial" w:hAnsi="Arial"/>
        </w:rPr>
        <w:t xml:space="preserve"> the statistical model M1</w:t>
      </w:r>
      <w:del w:id="765" w:author="Author" w:date="2024-02-21T09:46:00Z">
        <w:r>
          <w:rPr>
            <w:rFonts w:ascii="Arial" w:hAnsi="Arial"/>
          </w:rPr>
          <w:delText xml:space="preserve"> </w:delText>
        </w:r>
      </w:del>
    </w:p>
    <w:p>
      <w:pPr>
        <w:pStyle w:val="TextBody"/>
        <w:rPr>
          <w:rFonts w:ascii="Arial" w:hAnsi="Arial"/>
        </w:rPr>
      </w:pPr>
      <w:r>
        <w:rPr>
          <w:rFonts w:ascii="Arial" w:hAnsi="Arial"/>
        </w:rPr>
        <w:t>M1: asinh(</w:t>
      </w:r>
      <w:ins w:id="766" w:author="Author" w:date="2024-02-21T09:46:00Z">
        <w:r>
          <w:rPr>
            <w:rFonts w:ascii="Arial" w:hAnsi="Arial"/>
          </w:rPr>
          <w:t>WMH</w:t>
        </w:r>
      </w:ins>
      <w:del w:id="767" w:author="Author" w:date="2024-02-21T09:46:00Z">
        <w:r>
          <w:rPr>
            <w:rFonts w:ascii="Arial" w:hAnsi="Arial"/>
            <w:u w:val="single"/>
          </w:rPr>
          <w:delText>WML</w:delText>
        </w:r>
      </w:del>
      <w:r>
        <w:rPr>
          <w:rFonts w:ascii="Arial" w:hAnsi="Arial"/>
        </w:rPr>
        <w:t xml:space="preserve">) ~ Age_baseline + Age_change + DBP_baseline </w:t>
      </w:r>
      <w:del w:id="768" w:author="Author" w:date="2024-02-21T09:46:00Z">
        <w:r>
          <w:rPr>
            <w:rFonts w:ascii="Arial" w:hAnsi="Arial"/>
            <w:u w:val="single"/>
          </w:rPr>
          <w:delText xml:space="preserve"> </w:delText>
        </w:r>
      </w:del>
      <w:r>
        <w:rPr>
          <w:rFonts w:ascii="Arial" w:hAnsi="Arial"/>
        </w:rPr>
        <w:t>+ DBP_baseline:Age_change + DBP_change + WHR_baseline + WHR_baseline:Age_change + WHR_change + Gender + HT_medication + TIV + (1|subj)</w:t>
      </w:r>
    </w:p>
    <w:p>
      <w:pPr>
        <w:pStyle w:val="TextBody"/>
        <w:rPr>
          <w:rFonts w:ascii="Arial" w:hAnsi="Arial"/>
        </w:rPr>
      </w:pPr>
      <w:r>
        <w:rPr>
          <w:rFonts w:ascii="Arial" w:hAnsi="Arial"/>
        </w:rPr>
        <w:t xml:space="preserve">and </w:t>
      </w:r>
      <w:ins w:id="769" w:author="Author" w:date="2024-02-21T09:46:00Z">
        <w:r>
          <w:rPr>
            <w:rFonts w:ascii="Arial" w:hAnsi="Arial"/>
          </w:rPr>
          <w:t>reported</w:t>
        </w:r>
      </w:ins>
      <w:del w:id="770" w:author="Author" w:date="2024-02-21T09:46:00Z">
        <w:r>
          <w:rPr>
            <w:rFonts w:ascii="Arial" w:hAnsi="Arial"/>
          </w:rPr>
          <w:delText>report</w:delText>
        </w:r>
      </w:del>
      <w:r>
        <w:rPr>
          <w:rFonts w:ascii="Arial" w:hAnsi="Arial"/>
        </w:rPr>
        <w:t xml:space="preserve"> the effect size, p-value and one-sided Bayes factor for the interaction term of baseline WHR and age change, DBP change and WHR change.</w:t>
      </w:r>
      <w:del w:id="771" w:author="Author" w:date="2024-02-21T09:46:00Z">
        <w:r>
          <w:rPr>
            <w:rFonts w:ascii="Arial" w:hAnsi="Arial"/>
          </w:rPr>
          <w:delText xml:space="preserve"> </w:delText>
          <w:br/>
        </w:r>
      </w:del>
    </w:p>
    <w:p>
      <w:pPr>
        <w:pStyle w:val="Heading2"/>
        <w:rPr>
          <w:rFonts w:ascii="Arial" w:hAnsi="Arial"/>
        </w:rPr>
      </w:pPr>
      <w:r>
        <w:rPr>
          <w:rFonts w:ascii="Arial" w:hAnsi="Arial"/>
        </w:rPr>
        <w:t xml:space="preserve">E2: Gender-specific effects in </w:t>
      </w:r>
      <w:ins w:id="772" w:author="Author" w:date="2024-02-21T09:46:00Z">
        <w:r>
          <w:rPr>
            <w:rFonts w:ascii="Arial" w:hAnsi="Arial"/>
          </w:rPr>
          <w:t>WMH</w:t>
        </w:r>
      </w:ins>
      <w:del w:id="773" w:author="Author" w:date="2024-02-21T09:46:00Z">
        <w:r>
          <w:rPr>
            <w:rFonts w:ascii="Arial" w:hAnsi="Arial"/>
            <w:szCs w:val="22"/>
          </w:rPr>
          <w:delText>WML</w:delText>
        </w:r>
      </w:del>
      <w:r>
        <w:rPr>
          <w:rFonts w:ascii="Arial" w:hAnsi="Arial"/>
        </w:rPr>
        <w:t xml:space="preserve"> progression</w:t>
      </w:r>
    </w:p>
    <w:p>
      <w:pPr>
        <w:pStyle w:val="FirstParagraph"/>
        <w:rPr>
          <w:rFonts w:ascii="Arial" w:hAnsi="Arial"/>
        </w:rPr>
      </w:pPr>
      <w:r>
        <w:rPr>
          <w:rFonts w:ascii="Arial" w:hAnsi="Arial"/>
        </w:rPr>
        <w:t xml:space="preserve">We did not perform power analyses for these hypotheses (E2a - E2c) due to missing reference values in the literature. Therefore, we </w:t>
      </w:r>
      <w:ins w:id="774" w:author="Author" w:date="2024-02-21T09:46:00Z">
        <w:r>
          <w:rPr>
            <w:rFonts w:ascii="Arial" w:hAnsi="Arial"/>
          </w:rPr>
          <w:t>explored</w:t>
        </w:r>
      </w:ins>
      <w:del w:id="775" w:author="Author" w:date="2024-02-21T09:46:00Z">
        <w:r>
          <w:rPr>
            <w:rFonts w:ascii="Arial" w:hAnsi="Arial"/>
          </w:rPr>
          <w:delText>will explore</w:delText>
        </w:r>
      </w:del>
      <w:r>
        <w:rPr>
          <w:rFonts w:ascii="Arial" w:hAnsi="Arial"/>
        </w:rPr>
        <w:t xml:space="preserve"> whether </w:t>
      </w:r>
      <w:ins w:id="776" w:author="Author" w:date="2024-02-21T09:46:00Z">
        <w:r>
          <w:rPr>
            <w:rFonts w:ascii="Arial" w:hAnsi="Arial"/>
          </w:rPr>
          <w:t>WMH</w:t>
        </w:r>
      </w:ins>
      <w:del w:id="777" w:author="Author" w:date="2024-02-21T09:46:00Z">
        <w:r>
          <w:rPr>
            <w:rFonts w:ascii="Arial" w:hAnsi="Arial"/>
          </w:rPr>
          <w:delText>WML</w:delText>
        </w:r>
      </w:del>
      <w:r>
        <w:rPr>
          <w:rFonts w:ascii="Arial" w:hAnsi="Arial"/>
        </w:rPr>
        <w:t xml:space="preserve"> progression </w:t>
      </w:r>
      <w:ins w:id="778" w:author="Author" w:date="2024-02-21T09:46:00Z">
        <w:r>
          <w:rPr>
            <w:rFonts w:ascii="Arial" w:hAnsi="Arial"/>
          </w:rPr>
          <w:t>was</w:t>
        </w:r>
      </w:ins>
      <w:del w:id="779" w:author="Author" w:date="2024-02-21T09:46:00Z">
        <w:r>
          <w:rPr>
            <w:rFonts w:ascii="Arial" w:hAnsi="Arial"/>
          </w:rPr>
          <w:delText>is</w:delText>
        </w:r>
      </w:del>
      <w:r>
        <w:rPr>
          <w:rFonts w:ascii="Arial" w:hAnsi="Arial"/>
        </w:rPr>
        <w:t xml:space="preserve"> more pronounced in women (E2a).</w:t>
      </w:r>
      <w:ins w:id="780" w:author="Author" w:date="2024-02-21T09:46:00Z">
        <w:r>
          <w:rPr>
            <w:rFonts w:ascii="Arial" w:hAnsi="Arial"/>
          </w:rPr>
          <w:t xml:space="preserve"> We used a modified version of statistical model M1</w:t>
        </w:r>
      </w:ins>
    </w:p>
    <w:p>
      <w:pPr>
        <w:pStyle w:val="TextBody"/>
        <w:rPr>
          <w:rFonts w:ascii="Arial" w:hAnsi="Arial"/>
          <w:del w:id="782" w:author="Author" w:date="2024-02-21T09:46:00Z"/>
        </w:rPr>
      </w:pPr>
      <w:del w:id="781" w:author="Author" w:date="2024-02-21T09:46:00Z">
        <w:r>
          <w:rPr>
            <w:rFonts w:ascii="Arial" w:hAnsi="Arial"/>
          </w:rPr>
          <w:delText xml:space="preserve">We will use a modified version of statistical model M1 </w:delText>
        </w:r>
      </w:del>
    </w:p>
    <w:p>
      <w:pPr>
        <w:pStyle w:val="TextBody"/>
        <w:rPr>
          <w:rFonts w:ascii="Arial" w:hAnsi="Arial"/>
          <w:ins w:id="786" w:author="Author" w:date="2024-02-21T09:46:00Z"/>
        </w:rPr>
      </w:pPr>
      <w:r>
        <w:rPr>
          <w:rFonts w:ascii="Arial" w:hAnsi="Arial"/>
        </w:rPr>
        <w:t>M1E2a: asinh(</w:t>
      </w:r>
      <w:ins w:id="783" w:author="Author" w:date="2024-02-21T09:46:00Z">
        <w:r>
          <w:rPr>
            <w:rFonts w:ascii="Arial" w:hAnsi="Arial"/>
          </w:rPr>
          <w:t>WMH</w:t>
        </w:r>
      </w:ins>
      <w:del w:id="784" w:author="Author" w:date="2024-02-21T09:46:00Z">
        <w:r>
          <w:rPr>
            <w:rFonts w:ascii="Arial" w:hAnsi="Arial"/>
            <w:u w:val="single"/>
          </w:rPr>
          <w:delText>WML</w:delText>
        </w:r>
      </w:del>
      <w:r>
        <w:rPr>
          <w:rFonts w:ascii="Arial" w:hAnsi="Arial"/>
        </w:rPr>
        <w:t xml:space="preserve">) ~ Age_baseline + Age_change + Gender + Gender:Age_change + DBP_baseline </w:t>
      </w:r>
      <w:ins w:id="785" w:author="Author" w:date="2024-02-21T09:46:00Z">
        <w:r>
          <w:rPr>
            <w:rFonts w:ascii="Arial" w:hAnsi="Arial"/>
          </w:rPr>
          <w:t>+ DBP_baseline:Age_change + DBP_change + WHR_baseline + WHR_baseline:Age_change + WHR_change + HT_medication + TIV + (1|subj)</w:t>
        </w:r>
      </w:ins>
    </w:p>
    <w:p>
      <w:pPr>
        <w:pStyle w:val="TextBody"/>
        <w:rPr>
          <w:rFonts w:ascii="Arial" w:hAnsi="Arial"/>
          <w:ins w:id="788" w:author="Author" w:date="2024-02-21T09:46:00Z"/>
        </w:rPr>
      </w:pPr>
      <w:ins w:id="787" w:author="Author" w:date="2024-02-21T09:46:00Z">
        <w:r>
          <w:rPr>
            <w:rFonts w:ascii="Arial" w:hAnsi="Arial"/>
          </w:rPr>
          <w:t>and reported the effect size, p-value and one-sided Bayes factor for the interaction term of gender and age change. We expected a positive coefficient for women.</w:t>
        </w:r>
      </w:ins>
    </w:p>
    <w:p>
      <w:pPr>
        <w:pStyle w:val="TextBody"/>
        <w:rPr>
          <w:rFonts w:ascii="Arial" w:hAnsi="Arial"/>
          <w:ins w:id="790" w:author="Author" w:date="2024-02-21T09:46:00Z"/>
        </w:rPr>
      </w:pPr>
      <w:ins w:id="789" w:author="Author" w:date="2024-02-21T09:46:00Z">
        <w:r>
          <w:rPr>
            <w:rFonts w:ascii="Arial" w:hAnsi="Arial"/>
          </w:rPr>
          <w:t>We also explored whether there was an interactive effect of gender and DBP on WMH progression, where in women DBP has a stronger effect than in men (E2b). We used a modified version of statistical model M1</w:t>
        </w:r>
      </w:ins>
    </w:p>
    <w:p>
      <w:pPr>
        <w:pStyle w:val="TextBody"/>
        <w:rPr>
          <w:rFonts w:ascii="Arial" w:hAnsi="Arial"/>
        </w:rPr>
      </w:pPr>
      <w:ins w:id="791" w:author="Author" w:date="2024-02-21T09:46:00Z">
        <w:r>
          <w:rPr>
            <w:rFonts w:ascii="Arial" w:hAnsi="Arial"/>
          </w:rPr>
          <w:t>M1E2b: asinh(WMH) ~ Age_baseline + Age_change + Gender + Gender:Age_change + Gender:DBP_baseline + Gender:Age_change:DBP_baseline</w:t>
        </w:r>
      </w:ins>
      <w:r>
        <w:rPr>
          <w:rFonts w:ascii="Arial" w:hAnsi="Arial"/>
        </w:rPr>
        <w:t xml:space="preserve"> + DBP_baseline:Age_change + DBP_change + WHR_baseline + WHR_baseline:Age_change + WHR_change + HT_medication + TIV + (1|subj)</w:t>
      </w:r>
    </w:p>
    <w:p>
      <w:pPr>
        <w:pStyle w:val="Normal"/>
        <w:rPr>
          <w:rFonts w:ascii="Arial" w:hAnsi="Arial"/>
          <w:del w:id="794" w:author="Author" w:date="2024-02-21T09:46:00Z"/>
        </w:rPr>
      </w:pPr>
      <w:ins w:id="792" w:author="Author" w:date="2024-02-21T09:46:00Z">
        <w:r>
          <w:rPr>
            <w:rFonts w:ascii="Arial" w:hAnsi="Arial"/>
          </w:rPr>
          <w:t>and reported</w:t>
        </w:r>
      </w:ins>
      <w:del w:id="793" w:author="Author" w:date="2024-02-21T09:46:00Z">
        <w:r>
          <w:rPr>
            <w:rFonts w:ascii="Arial" w:hAnsi="Arial"/>
          </w:rPr>
          <w:delText>and report the effect size, p-value and one-sided Bayes factor for the interaction term of gender and age change. We expect a positive coefficient for women.</w:delText>
        </w:r>
      </w:del>
    </w:p>
    <w:p>
      <w:pPr>
        <w:pStyle w:val="Normal"/>
        <w:rPr>
          <w:rFonts w:ascii="Arial" w:hAnsi="Arial"/>
          <w:del w:id="796" w:author="Author" w:date="2024-02-21T09:46:00Z"/>
        </w:rPr>
      </w:pPr>
      <w:del w:id="795" w:author="Author" w:date="2024-02-21T09:46:00Z">
        <w:r>
          <w:rPr>
            <w:rFonts w:ascii="Arial" w:hAnsi="Arial"/>
          </w:rPr>
        </w:r>
      </w:del>
    </w:p>
    <w:p>
      <w:pPr>
        <w:pStyle w:val="Normal"/>
        <w:rPr>
          <w:rFonts w:ascii="Arial" w:hAnsi="Arial"/>
          <w:del w:id="798" w:author="Author" w:date="2024-02-21T09:46:00Z"/>
        </w:rPr>
      </w:pPr>
      <w:del w:id="797" w:author="Author" w:date="2024-02-21T09:46:00Z">
        <w:r>
          <w:rPr>
            <w:rFonts w:ascii="Arial" w:hAnsi="Arial"/>
          </w:rPr>
          <w:delText>We will also explore whether there is an interactive effect of gender and DBP on WML progression, where in women DBP has a stronger effect than in men (E2b).</w:delText>
        </w:r>
      </w:del>
    </w:p>
    <w:p>
      <w:pPr>
        <w:pStyle w:val="Normal"/>
        <w:rPr>
          <w:rFonts w:ascii="Arial" w:hAnsi="Arial"/>
          <w:del w:id="800" w:author="Author" w:date="2024-02-21T09:46:00Z"/>
        </w:rPr>
      </w:pPr>
      <w:del w:id="799" w:author="Author" w:date="2024-02-21T09:46:00Z">
        <w:r>
          <w:rPr>
            <w:rFonts w:ascii="Arial" w:hAnsi="Arial"/>
          </w:rPr>
          <w:delText xml:space="preserve">We will use a modified version of statistical model M1 </w:delText>
        </w:r>
      </w:del>
    </w:p>
    <w:p>
      <w:pPr>
        <w:pStyle w:val="Normal"/>
        <w:rPr>
          <w:rFonts w:ascii="Arial" w:hAnsi="Arial"/>
          <w:del w:id="804" w:author="Author" w:date="2024-02-21T09:46:00Z"/>
        </w:rPr>
      </w:pPr>
      <w:del w:id="801" w:author="Author" w:date="2024-02-21T09:46:00Z">
        <w:r>
          <w:rPr>
            <w:rFonts w:ascii="Arial" w:hAnsi="Arial"/>
            <w:u w:val="single"/>
          </w:rPr>
          <w:delText xml:space="preserve">M1E2b: asinh(WML) ~ Age_baseline + Age_change + Gender + Gender:Age_change + Gender:DBP_baseline + </w:delText>
        </w:r>
      </w:del>
      <w:del w:id="802" w:author="Author" w:date="2024-02-21T09:46:00Z">
        <w:r>
          <w:rPr>
            <w:rFonts w:ascii="Arial" w:hAnsi="Arial"/>
            <w:b/>
            <w:bCs/>
            <w:u w:val="single"/>
          </w:rPr>
          <w:delText>Gender:Age_change:DBP_baseline</w:delText>
        </w:r>
      </w:del>
      <w:del w:id="803" w:author="Author" w:date="2024-02-21T09:46:00Z">
        <w:r>
          <w:rPr>
            <w:rFonts w:ascii="Arial" w:hAnsi="Arial"/>
            <w:u w:val="single"/>
          </w:rPr>
          <w:delText xml:space="preserve">  + DBP_baseline:Age_change + DBP_change + WHR_baseline + WHR_baseline:Age_change + WHR_change + HT_medication + TIV + (1|subj)</w:delText>
        </w:r>
      </w:del>
    </w:p>
    <w:p>
      <w:pPr>
        <w:pStyle w:val="Normal"/>
        <w:rPr>
          <w:rFonts w:ascii="Arial" w:hAnsi="Arial"/>
        </w:rPr>
      </w:pPr>
      <w:del w:id="805" w:author="Author" w:date="2024-02-21T09:46:00Z">
        <w:r>
          <w:rPr>
            <w:rFonts w:ascii="Arial" w:hAnsi="Arial"/>
          </w:rPr>
          <w:delText>and report</w:delText>
        </w:r>
      </w:del>
      <w:r>
        <w:rPr>
          <w:rFonts w:ascii="Arial" w:hAnsi="Arial"/>
        </w:rPr>
        <w:t xml:space="preserve"> the effect size, p-value and one-sided Bayes factor for the three-way interaction term of gender, age change and DBP_baseline. We </w:t>
      </w:r>
      <w:ins w:id="806" w:author="Author" w:date="2024-02-21T09:46:00Z">
        <w:r>
          <w:rPr>
            <w:rFonts w:ascii="Arial" w:hAnsi="Arial"/>
          </w:rPr>
          <w:t>expected</w:t>
        </w:r>
      </w:ins>
      <w:del w:id="807" w:author="Author" w:date="2024-02-21T09:46:00Z">
        <w:r>
          <w:rPr>
            <w:rFonts w:ascii="Arial" w:hAnsi="Arial"/>
          </w:rPr>
          <w:delText>expect</w:delText>
        </w:r>
      </w:del>
      <w:r>
        <w:rPr>
          <w:rFonts w:ascii="Arial" w:hAnsi="Arial"/>
        </w:rPr>
        <w:t xml:space="preserve"> a positive coefficient for women.</w:t>
      </w:r>
    </w:p>
    <w:p>
      <w:pPr>
        <w:pStyle w:val="TextBody"/>
        <w:rPr>
          <w:rFonts w:ascii="Arial" w:hAnsi="Arial"/>
          <w:del w:id="809" w:author="Author" w:date="2024-02-21T09:46:00Z"/>
        </w:rPr>
      </w:pPr>
      <w:del w:id="808" w:author="Author" w:date="2024-02-21T09:46:00Z">
        <w:r>
          <w:rPr>
            <w:rFonts w:ascii="Arial" w:hAnsi="Arial"/>
          </w:rPr>
        </w:r>
      </w:del>
    </w:p>
    <w:p>
      <w:pPr>
        <w:pStyle w:val="TextBody"/>
        <w:rPr>
          <w:rFonts w:ascii="Arial" w:hAnsi="Arial"/>
        </w:rPr>
      </w:pPr>
      <w:r>
        <w:rPr>
          <w:rFonts w:ascii="Arial" w:hAnsi="Arial"/>
        </w:rPr>
        <w:t xml:space="preserve">We </w:t>
      </w:r>
      <w:ins w:id="810" w:author="Author" w:date="2024-02-21T09:46:00Z">
        <w:r>
          <w:rPr>
            <w:rFonts w:ascii="Arial" w:hAnsi="Arial"/>
          </w:rPr>
          <w:t>tested</w:t>
        </w:r>
      </w:ins>
      <w:del w:id="811" w:author="Author" w:date="2024-02-21T09:46:00Z">
        <w:r>
          <w:rPr>
            <w:rFonts w:ascii="Arial" w:hAnsi="Arial"/>
          </w:rPr>
          <w:delText>will test</w:delText>
        </w:r>
      </w:del>
      <w:r>
        <w:rPr>
          <w:rFonts w:ascii="Arial" w:hAnsi="Arial"/>
        </w:rPr>
        <w:t xml:space="preserve"> whether there </w:t>
      </w:r>
      <w:ins w:id="812" w:author="Author" w:date="2024-02-21T09:46:00Z">
        <w:r>
          <w:rPr>
            <w:rFonts w:ascii="Arial" w:hAnsi="Arial"/>
          </w:rPr>
          <w:t>was</w:t>
        </w:r>
      </w:ins>
      <w:del w:id="813" w:author="Author" w:date="2024-02-21T09:46:00Z">
        <w:r>
          <w:rPr>
            <w:rFonts w:ascii="Arial" w:hAnsi="Arial"/>
          </w:rPr>
          <w:delText>is</w:delText>
        </w:r>
      </w:del>
      <w:r>
        <w:rPr>
          <w:rFonts w:ascii="Arial" w:hAnsi="Arial"/>
        </w:rPr>
        <w:t xml:space="preserve"> an interactive effect of gender and WHR on </w:t>
      </w:r>
      <w:ins w:id="814" w:author="Author" w:date="2024-02-21T09:46:00Z">
        <w:r>
          <w:rPr>
            <w:rFonts w:ascii="Arial" w:hAnsi="Arial"/>
          </w:rPr>
          <w:t>WMH</w:t>
        </w:r>
      </w:ins>
      <w:del w:id="815" w:author="Author" w:date="2024-02-21T09:46:00Z">
        <w:r>
          <w:rPr>
            <w:rFonts w:ascii="Arial" w:hAnsi="Arial"/>
          </w:rPr>
          <w:delText>WML</w:delText>
        </w:r>
      </w:del>
      <w:r>
        <w:rPr>
          <w:rFonts w:ascii="Arial" w:hAnsi="Arial"/>
        </w:rPr>
        <w:t xml:space="preserve"> progression, where in women WHR has a stronger effect than in men (E2c).</w:t>
      </w:r>
      <w:del w:id="816" w:author="Author" w:date="2024-02-21T09:46:00Z">
        <w:r>
          <w:rPr>
            <w:rFonts w:ascii="Arial" w:hAnsi="Arial"/>
          </w:rPr>
          <w:delText xml:space="preserve"> </w:delText>
        </w:r>
      </w:del>
    </w:p>
    <w:p>
      <w:pPr>
        <w:pStyle w:val="TextBody"/>
        <w:rPr>
          <w:rFonts w:ascii="Arial" w:hAnsi="Arial"/>
        </w:rPr>
      </w:pPr>
      <w:r>
        <w:rPr>
          <w:rFonts w:ascii="Arial" w:hAnsi="Arial"/>
        </w:rPr>
        <w:t>M1E2c: asinh(</w:t>
      </w:r>
      <w:ins w:id="817" w:author="Author" w:date="2024-02-21T09:46:00Z">
        <w:r>
          <w:rPr>
            <w:rFonts w:ascii="Arial" w:hAnsi="Arial"/>
          </w:rPr>
          <w:t>WMH</w:t>
        </w:r>
      </w:ins>
      <w:del w:id="818" w:author="Author" w:date="2024-02-21T09:46:00Z">
        <w:r>
          <w:rPr>
            <w:rFonts w:ascii="Arial" w:hAnsi="Arial"/>
            <w:u w:val="single"/>
          </w:rPr>
          <w:delText>WML</w:delText>
        </w:r>
      </w:del>
      <w:r>
        <w:rPr>
          <w:rFonts w:ascii="Arial" w:hAnsi="Arial"/>
        </w:rPr>
        <w:t xml:space="preserve">) ~ Age_baseline + Age_change + Gender + Gender:Age_change + Gender:WHR_baseline + Gender:Age_change:WHR_baseline </w:t>
      </w:r>
      <w:del w:id="819" w:author="Author" w:date="2024-02-21T09:46:00Z">
        <w:r>
          <w:rPr>
            <w:rFonts w:ascii="Arial" w:hAnsi="Arial"/>
            <w:u w:val="single"/>
          </w:rPr>
          <w:delText xml:space="preserve"> </w:delText>
        </w:r>
      </w:del>
      <w:r>
        <w:rPr>
          <w:rFonts w:ascii="Arial" w:hAnsi="Arial"/>
        </w:rPr>
        <w:t>+ DBP_baseline:Age_change + DBP_change + WHR_baseline + WHR_baseline:Age_change + WHR_change + HT_medication + TIV + (1|subj)</w:t>
      </w:r>
    </w:p>
    <w:p>
      <w:pPr>
        <w:pStyle w:val="TextBody"/>
        <w:rPr>
          <w:rFonts w:ascii="Arial" w:hAnsi="Arial"/>
        </w:rPr>
      </w:pPr>
      <w:r>
        <w:rPr>
          <w:rFonts w:ascii="Arial" w:hAnsi="Arial"/>
        </w:rPr>
        <w:t xml:space="preserve">and </w:t>
      </w:r>
      <w:ins w:id="820" w:author="Author" w:date="2024-02-21T09:46:00Z">
        <w:r>
          <w:rPr>
            <w:rFonts w:ascii="Arial" w:hAnsi="Arial"/>
          </w:rPr>
          <w:t>reported</w:t>
        </w:r>
      </w:ins>
      <w:del w:id="821" w:author="Author" w:date="2024-02-21T09:46:00Z">
        <w:r>
          <w:rPr>
            <w:rFonts w:ascii="Arial" w:hAnsi="Arial"/>
          </w:rPr>
          <w:delText>report</w:delText>
        </w:r>
      </w:del>
      <w:r>
        <w:rPr>
          <w:rFonts w:ascii="Arial" w:hAnsi="Arial"/>
        </w:rPr>
        <w:t xml:space="preserve"> the effect size, p-value and one-sided Bayes factor for the three-way interaction term of gender, age change and WHR_baseline. We </w:t>
      </w:r>
      <w:ins w:id="822" w:author="Author" w:date="2024-02-21T09:46:00Z">
        <w:r>
          <w:rPr>
            <w:rFonts w:ascii="Arial" w:hAnsi="Arial"/>
          </w:rPr>
          <w:t>expected</w:t>
        </w:r>
      </w:ins>
      <w:del w:id="823" w:author="Author" w:date="2024-02-21T09:46:00Z">
        <w:r>
          <w:rPr>
            <w:rFonts w:ascii="Arial" w:hAnsi="Arial"/>
          </w:rPr>
          <w:delText>expect</w:delText>
        </w:r>
      </w:del>
      <w:r>
        <w:rPr>
          <w:rFonts w:ascii="Arial" w:hAnsi="Arial"/>
        </w:rPr>
        <w:t xml:space="preserve"> a positive coefficient for women.</w:t>
      </w:r>
      <w:bookmarkStart w:id="28" w:name="X83d89995eec64cb90ebbbe8a9a35d3520578bbd"/>
      <w:bookmarkEnd w:id="28"/>
    </w:p>
    <w:p>
      <w:pPr>
        <w:pStyle w:val="Heading2"/>
        <w:rPr>
          <w:rFonts w:ascii="Arial" w:hAnsi="Arial"/>
          <w:del w:id="825" w:author="Author" w:date="2024-02-21T09:46:00Z"/>
        </w:rPr>
      </w:pPr>
      <w:del w:id="824" w:author="Author" w:date="2024-02-21T09:46:00Z">
        <w:r>
          <w:rPr>
            <w:rFonts w:ascii="Arial" w:hAnsi="Arial"/>
          </w:rPr>
        </w:r>
      </w:del>
    </w:p>
    <w:p>
      <w:pPr>
        <w:pStyle w:val="Heading2"/>
        <w:rPr>
          <w:rFonts w:ascii="Arial" w:hAnsi="Arial"/>
        </w:rPr>
      </w:pPr>
      <w:r>
        <w:rPr>
          <w:rFonts w:ascii="Arial" w:hAnsi="Arial"/>
        </w:rPr>
        <w:t xml:space="preserve">E3: Gender-specific effects of </w:t>
      </w:r>
      <w:ins w:id="826" w:author="Author" w:date="2024-02-21T09:46:00Z">
        <w:r>
          <w:rPr>
            <w:rFonts w:ascii="Arial" w:hAnsi="Arial"/>
          </w:rPr>
          <w:t>WMH</w:t>
        </w:r>
      </w:ins>
      <w:del w:id="827" w:author="Author" w:date="2024-02-21T09:46:00Z">
        <w:r>
          <w:rPr>
            <w:rFonts w:ascii="Arial" w:hAnsi="Arial"/>
            <w:szCs w:val="22"/>
          </w:rPr>
          <w:delText>WML</w:delText>
        </w:r>
      </w:del>
      <w:r>
        <w:rPr>
          <w:rFonts w:ascii="Arial" w:hAnsi="Arial"/>
        </w:rPr>
        <w:t xml:space="preserve"> progression on cognitive function</w:t>
      </w:r>
    </w:p>
    <w:p>
      <w:pPr>
        <w:pStyle w:val="Normal"/>
        <w:rPr>
          <w:rFonts w:ascii="Arial" w:hAnsi="Arial"/>
          <w:del w:id="839" w:author="Author" w:date="2024-02-21T09:46:00Z"/>
        </w:rPr>
      </w:pPr>
      <w:r>
        <w:rPr>
          <w:rFonts w:ascii="Arial" w:hAnsi="Arial"/>
        </w:rPr>
        <w:t xml:space="preserve">Regarding cognitive function we </w:t>
      </w:r>
      <w:ins w:id="828" w:author="Author" w:date="2024-02-21T09:46:00Z">
        <w:r>
          <w:rPr>
            <w:rFonts w:ascii="Arial" w:hAnsi="Arial"/>
          </w:rPr>
          <w:t>explored</w:t>
        </w:r>
      </w:ins>
      <w:del w:id="829" w:author="Author" w:date="2024-02-21T09:46:00Z">
        <w:r>
          <w:rPr>
            <w:rFonts w:ascii="Arial" w:hAnsi="Arial"/>
          </w:rPr>
          <w:delText>will explore</w:delText>
        </w:r>
      </w:del>
      <w:r>
        <w:rPr>
          <w:rFonts w:ascii="Arial" w:hAnsi="Arial"/>
        </w:rPr>
        <w:t xml:space="preserve"> if there </w:t>
      </w:r>
      <w:ins w:id="830" w:author="Author" w:date="2024-02-21T09:46:00Z">
        <w:r>
          <w:rPr>
            <w:rFonts w:eastAsia="Cambria" w:ascii="Arial" w:hAnsi="Arial"/>
            <w:sz w:val="24"/>
            <w:szCs w:val="24"/>
            <w:lang w:val="en-US" w:eastAsia="en-US" w:bidi="ar-SA"/>
          </w:rPr>
          <w:t>was</w:t>
        </w:r>
      </w:ins>
      <w:del w:id="831" w:author="Author" w:date="2024-02-21T09:46:00Z">
        <w:r>
          <w:rPr>
            <w:rFonts w:eastAsia="Cambria" w:ascii="Arial" w:hAnsi="Arial"/>
            <w:sz w:val="24"/>
            <w:szCs w:val="24"/>
            <w:lang w:val="en-US" w:eastAsia="en-US" w:bidi="ar-SA"/>
          </w:rPr>
          <w:delText>is</w:delText>
        </w:r>
      </w:del>
      <w:r>
        <w:rPr>
          <w:rFonts w:ascii="Arial" w:hAnsi="Arial"/>
        </w:rPr>
        <w:t xml:space="preserve"> an interactive effect of gender and </w:t>
      </w:r>
      <w:ins w:id="832" w:author="Author" w:date="2024-02-21T09:46:00Z">
        <w:r>
          <w:rPr>
            <w:rFonts w:ascii="Arial" w:hAnsi="Arial"/>
          </w:rPr>
          <w:t>WMH</w:t>
        </w:r>
      </w:ins>
      <w:del w:id="833" w:author="Author" w:date="2024-02-21T09:46:00Z">
        <w:r>
          <w:rPr>
            <w:rFonts w:ascii="Arial" w:hAnsi="Arial"/>
          </w:rPr>
          <w:delText>WML</w:delText>
        </w:r>
      </w:del>
      <w:r>
        <w:rPr>
          <w:rFonts w:ascii="Arial" w:hAnsi="Arial"/>
        </w:rPr>
        <w:t xml:space="preserve"> progression on executive cognitive function where in women </w:t>
      </w:r>
      <w:ins w:id="834" w:author="Author" w:date="2024-02-21T09:46:00Z">
        <w:r>
          <w:rPr>
            <w:rFonts w:ascii="Arial" w:hAnsi="Arial"/>
          </w:rPr>
          <w:t>WMH</w:t>
        </w:r>
      </w:ins>
      <w:del w:id="835" w:author="Author" w:date="2024-02-21T09:46:00Z">
        <w:r>
          <w:rPr>
            <w:rFonts w:ascii="Arial" w:hAnsi="Arial"/>
          </w:rPr>
          <w:delText>WML</w:delText>
        </w:r>
      </w:del>
      <w:r>
        <w:rPr>
          <w:rFonts w:ascii="Arial" w:hAnsi="Arial"/>
        </w:rPr>
        <w:t xml:space="preserve"> progression </w:t>
      </w:r>
      <w:ins w:id="836" w:author="Author" w:date="2024-02-21T09:46:00Z">
        <w:r>
          <w:rPr>
            <w:rFonts w:eastAsia="Cambria" w:ascii="Arial" w:hAnsi="Arial"/>
            <w:sz w:val="24"/>
            <w:szCs w:val="24"/>
            <w:lang w:val="en-US" w:eastAsia="en-US" w:bidi="ar-SA"/>
          </w:rPr>
          <w:t>was</w:t>
        </w:r>
      </w:ins>
      <w:del w:id="837" w:author="Author" w:date="2024-02-21T09:46:00Z">
        <w:r>
          <w:rPr>
            <w:rFonts w:eastAsia="Cambria" w:ascii="Arial" w:hAnsi="Arial"/>
            <w:sz w:val="24"/>
            <w:szCs w:val="24"/>
            <w:lang w:val="en-US" w:eastAsia="en-US" w:bidi="ar-SA"/>
          </w:rPr>
          <w:delText>is</w:delText>
        </w:r>
      </w:del>
      <w:r>
        <w:rPr>
          <w:rFonts w:ascii="Arial" w:hAnsi="Arial"/>
        </w:rPr>
        <w:t xml:space="preserve"> associated with less decline in executive cognitive function (E3a).</w:t>
      </w:r>
      <w:ins w:id="838" w:author="Author" w:date="2024-02-21T09:46:00Z">
        <w:r>
          <w:rPr>
            <w:rFonts w:ascii="Arial" w:hAnsi="Arial"/>
          </w:rPr>
          <w:t xml:space="preserve"> </w:t>
        </w:r>
      </w:ins>
    </w:p>
    <w:p>
      <w:pPr>
        <w:pStyle w:val="Normal"/>
        <w:rPr>
          <w:rFonts w:ascii="Arial" w:hAnsi="Arial"/>
        </w:rPr>
      </w:pPr>
      <w:r>
        <w:rPr>
          <w:rFonts w:ascii="Arial" w:hAnsi="Arial"/>
        </w:rPr>
        <w:t xml:space="preserve">We </w:t>
      </w:r>
      <w:ins w:id="840" w:author="Author" w:date="2024-02-21T09:46:00Z">
        <w:r>
          <w:rPr>
            <w:rFonts w:ascii="Arial" w:hAnsi="Arial"/>
          </w:rPr>
          <w:t>used</w:t>
        </w:r>
      </w:ins>
      <w:del w:id="841" w:author="Author" w:date="2024-02-21T09:46:00Z">
        <w:r>
          <w:rPr>
            <w:rFonts w:ascii="Arial" w:hAnsi="Arial"/>
          </w:rPr>
          <w:delText>will use</w:delText>
        </w:r>
      </w:del>
      <w:r>
        <w:rPr>
          <w:rFonts w:ascii="Arial" w:hAnsi="Arial"/>
        </w:rPr>
        <w:t xml:space="preserve"> a modified model of M2</w:t>
      </w:r>
    </w:p>
    <w:p>
      <w:pPr>
        <w:pStyle w:val="TextBody"/>
        <w:rPr>
          <w:rFonts w:ascii="Arial" w:hAnsi="Arial"/>
        </w:rPr>
      </w:pPr>
      <w:r>
        <w:rPr>
          <w:rFonts w:ascii="Arial" w:hAnsi="Arial"/>
        </w:rPr>
        <w:t>Z_exec ~ asinh(</w:t>
      </w:r>
      <w:ins w:id="842" w:author="Author" w:date="2024-02-21T09:46:00Z">
        <w:r>
          <w:rPr>
            <w:rFonts w:ascii="Arial" w:hAnsi="Arial"/>
          </w:rPr>
          <w:t>WMH</w:t>
        </w:r>
      </w:ins>
      <w:del w:id="843" w:author="Author" w:date="2024-02-21T09:46:00Z">
        <w:r>
          <w:rPr>
            <w:rFonts w:ascii="Arial" w:hAnsi="Arial"/>
            <w:u w:val="single"/>
          </w:rPr>
          <w:delText>WML</w:delText>
        </w:r>
      </w:del>
      <w:r>
        <w:rPr>
          <w:rFonts w:ascii="Arial" w:hAnsi="Arial"/>
        </w:rPr>
        <w:t xml:space="preserve">)_baseline + </w:t>
      </w:r>
      <w:ins w:id="844" w:author="Author" w:date="2024-02-21T09:46:00Z">
        <w:r>
          <w:rPr>
            <w:rFonts w:ascii="Arial" w:hAnsi="Arial"/>
          </w:rPr>
          <w:t>WMH</w:t>
        </w:r>
      </w:ins>
      <w:del w:id="845" w:author="Author" w:date="2024-02-21T09:46:00Z">
        <w:r>
          <w:rPr>
            <w:rFonts w:ascii="Arial" w:hAnsi="Arial"/>
            <w:bCs/>
            <w:u w:val="single"/>
          </w:rPr>
          <w:delText>WML</w:delText>
        </w:r>
      </w:del>
      <w:r>
        <w:rPr>
          <w:rFonts w:ascii="Arial" w:hAnsi="Arial"/>
        </w:rPr>
        <w:t>_change + Gender:</w:t>
      </w:r>
      <w:ins w:id="846" w:author="Author" w:date="2024-02-21T09:46:00Z">
        <w:r>
          <w:rPr>
            <w:rFonts w:ascii="Arial" w:hAnsi="Arial"/>
          </w:rPr>
          <w:t>WMH</w:t>
        </w:r>
      </w:ins>
      <w:del w:id="847" w:author="Author" w:date="2024-02-21T09:46:00Z">
        <w:r>
          <w:rPr>
            <w:rFonts w:ascii="Arial" w:hAnsi="Arial"/>
            <w:b/>
            <w:u w:val="single"/>
          </w:rPr>
          <w:delText>WML</w:delText>
        </w:r>
      </w:del>
      <w:r>
        <w:rPr>
          <w:rFonts w:ascii="Arial" w:hAnsi="Arial"/>
        </w:rPr>
        <w:t>_change + Age_baseline + Age_change :asinh(</w:t>
      </w:r>
      <w:ins w:id="848" w:author="Author" w:date="2024-02-21T09:46:00Z">
        <w:r>
          <w:rPr>
            <w:rFonts w:ascii="Arial" w:hAnsi="Arial"/>
          </w:rPr>
          <w:t>WMH</w:t>
        </w:r>
      </w:ins>
      <w:del w:id="849" w:author="Author" w:date="2024-02-21T09:46:00Z">
        <w:r>
          <w:rPr>
            <w:rFonts w:ascii="Arial" w:hAnsi="Arial"/>
            <w:u w:val="single"/>
          </w:rPr>
          <w:delText>WML</w:delText>
        </w:r>
      </w:del>
      <w:r>
        <w:rPr>
          <w:rFonts w:ascii="Arial" w:hAnsi="Arial"/>
        </w:rPr>
        <w:t xml:space="preserve">)_baseline + Age_change + </w:t>
      </w:r>
      <w:del w:id="850" w:author="Author" w:date="2024-02-21T09:46:00Z">
        <w:r>
          <w:rPr>
            <w:rFonts w:ascii="Arial" w:hAnsi="Arial"/>
            <w:u w:val="single"/>
          </w:rPr>
          <w:delText xml:space="preserve"> </w:delText>
        </w:r>
      </w:del>
      <w:r>
        <w:rPr>
          <w:rFonts w:ascii="Arial" w:hAnsi="Arial"/>
        </w:rPr>
        <w:t>Gender + education + CESD + (1|subj)</w:t>
      </w:r>
    </w:p>
    <w:p>
      <w:pPr>
        <w:pStyle w:val="TextBody"/>
        <w:rPr>
          <w:rFonts w:ascii="Arial" w:hAnsi="Arial"/>
          <w:ins w:id="852" w:author="Author" w:date="2024-02-21T09:46:00Z"/>
        </w:rPr>
      </w:pPr>
      <w:ins w:id="851" w:author="Author" w:date="2024-02-21T09:46:00Z">
        <w:r>
          <w:rPr>
            <w:rFonts w:ascii="Arial" w:hAnsi="Arial"/>
          </w:rPr>
          <w:t>and reported the effect size, p-value and one-sided Bayes factor for the interaction term of gender and WMH change. We expected a positive coefficient for women.</w:t>
        </w:r>
      </w:ins>
    </w:p>
    <w:p>
      <w:pPr>
        <w:pStyle w:val="TextBody"/>
        <w:rPr>
          <w:rFonts w:ascii="Arial" w:hAnsi="Arial"/>
          <w:ins w:id="854" w:author="Author" w:date="2024-02-21T09:46:00Z"/>
        </w:rPr>
      </w:pPr>
      <w:ins w:id="853" w:author="Author" w:date="2024-02-21T09:46:00Z">
        <w:r>
          <w:rPr>
            <w:rFonts w:ascii="Arial" w:hAnsi="Arial"/>
          </w:rPr>
          <w:t>Finally, we tested if there was an interactive effect of gender and WMH progression on global cognitive function where in women WMH progression was associated with less decline in global cognitive function (E3b).</w:t>
          <w:br/>
          <w:t>We used a modified model of M3</w:t>
        </w:r>
      </w:ins>
    </w:p>
    <w:p>
      <w:pPr>
        <w:pStyle w:val="TextBody"/>
        <w:rPr>
          <w:rFonts w:ascii="Arial" w:hAnsi="Arial"/>
        </w:rPr>
      </w:pPr>
      <w:ins w:id="855" w:author="Author" w:date="2024-02-21T09:46:00Z">
        <w:r>
          <w:rPr>
            <w:rFonts w:ascii="Arial" w:hAnsi="Arial"/>
          </w:rPr>
          <w:t xml:space="preserve">Z_globalcog ~ asinh(WMH)_baseline + WMH_change + Gender:WMH_change + Age_baseline + Age_change :asinh(WMH)_baseline+ Age_change + Gender + education + CESD + (1|subj) </w:t>
        </w:r>
      </w:ins>
      <w:r>
        <w:rPr>
          <w:rFonts w:ascii="Arial" w:hAnsi="Arial"/>
        </w:rPr>
        <w:t xml:space="preserve">and report the effect size, p-value and one-sided Bayes factor for the interaction term of gender and </w:t>
      </w:r>
      <w:ins w:id="856" w:author="Author" w:date="2024-02-21T09:46:00Z">
        <w:r>
          <w:rPr>
            <w:rFonts w:ascii="Arial" w:hAnsi="Arial"/>
          </w:rPr>
          <w:t>WMH change</w:t>
        </w:r>
      </w:ins>
      <w:del w:id="857" w:author="Author" w:date="2024-02-21T09:46:00Z">
        <w:r>
          <w:rPr>
            <w:rFonts w:ascii="Arial" w:hAnsi="Arial"/>
          </w:rPr>
          <w:delText>WML change. We expect a positive coefficient for women</w:delText>
        </w:r>
      </w:del>
      <w:r>
        <w:rPr>
          <w:rFonts w:ascii="Arial" w:hAnsi="Arial"/>
        </w:rPr>
        <w:t>.</w:t>
      </w:r>
    </w:p>
    <w:p>
      <w:pPr>
        <w:pStyle w:val="Normal"/>
        <w:rPr>
          <w:rFonts w:ascii="Arial" w:hAnsi="Arial"/>
          <w:del w:id="859" w:author="Author" w:date="2024-02-21T09:46:00Z"/>
        </w:rPr>
      </w:pPr>
      <w:del w:id="858" w:author="Author" w:date="2024-02-21T09:46:00Z">
        <w:r>
          <w:rPr>
            <w:rFonts w:ascii="Arial" w:hAnsi="Arial"/>
          </w:rPr>
        </w:r>
      </w:del>
    </w:p>
    <w:p>
      <w:pPr>
        <w:pStyle w:val="Normal"/>
        <w:rPr>
          <w:rFonts w:ascii="Arial" w:hAnsi="Arial"/>
          <w:del w:id="861" w:author="Author" w:date="2024-02-21T09:46:00Z"/>
        </w:rPr>
      </w:pPr>
      <w:del w:id="860" w:author="Author" w:date="2024-02-21T09:46:00Z">
        <w:r>
          <w:rPr>
            <w:rFonts w:ascii="Arial" w:hAnsi="Arial"/>
          </w:rPr>
          <w:delText xml:space="preserve">Finally, we will test if there is an interactive effect of gender and WML progression on global cognitive function where in women WML progression is associated with less decline in global cognitive function (E3b). </w:delText>
        </w:r>
      </w:del>
    </w:p>
    <w:p>
      <w:pPr>
        <w:pStyle w:val="Normal"/>
        <w:rPr>
          <w:rFonts w:ascii="Arial" w:hAnsi="Arial"/>
          <w:del w:id="864" w:author="Author" w:date="2024-02-21T09:46:00Z"/>
        </w:rPr>
      </w:pPr>
      <w:r>
        <w:rPr>
          <w:rFonts w:ascii="Arial" w:hAnsi="Arial"/>
        </w:rPr>
        <w:t xml:space="preserve">We </w:t>
      </w:r>
      <w:ins w:id="862" w:author="Author" w:date="2024-02-21T09:46:00Z">
        <w:r>
          <w:rPr>
            <w:rFonts w:ascii="Arial" w:hAnsi="Arial"/>
          </w:rPr>
          <w:t>expected</w:t>
        </w:r>
      </w:ins>
      <w:del w:id="863" w:author="Author" w:date="2024-02-21T09:46:00Z">
        <w:r>
          <w:rPr>
            <w:rFonts w:ascii="Arial" w:hAnsi="Arial"/>
          </w:rPr>
          <w:delText>will use a modified model of M3</w:delText>
        </w:r>
      </w:del>
    </w:p>
    <w:p>
      <w:pPr>
        <w:pStyle w:val="Normal"/>
        <w:rPr>
          <w:rFonts w:ascii="Arial" w:hAnsi="Arial"/>
          <w:del w:id="869" w:author="Author" w:date="2024-02-21T09:46:00Z"/>
        </w:rPr>
      </w:pPr>
      <w:del w:id="865" w:author="Author" w:date="2024-02-21T09:46:00Z">
        <w:r>
          <w:rPr>
            <w:rFonts w:ascii="Arial" w:hAnsi="Arial"/>
            <w:u w:val="single"/>
          </w:rPr>
          <w:delText xml:space="preserve">Z_globalcog ~ asinh(WML)_baseline + </w:delText>
        </w:r>
      </w:del>
      <w:del w:id="866" w:author="Author" w:date="2024-02-21T09:46:00Z">
        <w:r>
          <w:rPr>
            <w:rFonts w:ascii="Arial" w:hAnsi="Arial"/>
            <w:bCs/>
            <w:u w:val="single"/>
          </w:rPr>
          <w:delText xml:space="preserve">WML_change + </w:delText>
        </w:r>
      </w:del>
      <w:del w:id="867" w:author="Author" w:date="2024-02-21T09:46:00Z">
        <w:r>
          <w:rPr>
            <w:rFonts w:ascii="Arial" w:hAnsi="Arial"/>
            <w:b/>
            <w:u w:val="single"/>
          </w:rPr>
          <w:delText>Gender:WML_change</w:delText>
        </w:r>
      </w:del>
      <w:del w:id="868" w:author="Author" w:date="2024-02-21T09:46:00Z">
        <w:r>
          <w:rPr>
            <w:rFonts w:ascii="Arial" w:hAnsi="Arial"/>
            <w:u w:val="single"/>
          </w:rPr>
          <w:delText xml:space="preserve"> + Age_baseline + Age_change :asinh(WML)_baseline+ Age_change +  Gender + education + CESD + (1|subj)</w:delText>
        </w:r>
      </w:del>
    </w:p>
    <w:p>
      <w:pPr>
        <w:pStyle w:val="Normal"/>
        <w:rPr>
          <w:rFonts w:ascii="Arial" w:hAnsi="Arial"/>
        </w:rPr>
      </w:pPr>
      <w:del w:id="870" w:author="Author" w:date="2024-02-21T09:46:00Z">
        <w:r>
          <w:rPr>
            <w:rFonts w:ascii="Arial" w:hAnsi="Arial"/>
          </w:rPr>
          <w:delText>and report the effect size, p-value and one-sided Bayes factor for the interaction term of gender and WML change. We expect</w:delText>
        </w:r>
      </w:del>
      <w:r>
        <w:rPr>
          <w:rFonts w:ascii="Arial" w:hAnsi="Arial"/>
        </w:rPr>
        <w:t xml:space="preserve"> a positive coefficient for women.</w:t>
      </w:r>
      <w:bookmarkStart w:id="29" w:name="X6f0722a6c2d5a320ffc72bb216a431d0541e1ed"/>
      <w:bookmarkEnd w:id="29"/>
    </w:p>
    <w:p>
      <w:pPr>
        <w:pStyle w:val="Heading2"/>
        <w:rPr>
          <w:rFonts w:ascii="Arial" w:hAnsi="Arial"/>
          <w:ins w:id="872" w:author="Author" w:date="2024-02-21T09:46:00Z"/>
        </w:rPr>
      </w:pPr>
      <w:ins w:id="871" w:author="Author" w:date="2024-02-21T09:46:00Z">
        <w:r>
          <w:rPr>
            <w:rFonts w:ascii="Arial" w:hAnsi="Arial"/>
          </w:rPr>
          <w:t>Analyses of SBP and WMH progression</w:t>
        </w:r>
      </w:ins>
    </w:p>
    <w:p>
      <w:pPr>
        <w:pStyle w:val="FirstParagraph"/>
        <w:rPr>
          <w:rFonts w:ascii="Arial" w:hAnsi="Arial"/>
          <w:ins w:id="874" w:author="Author" w:date="2024-02-21T09:46:00Z"/>
        </w:rPr>
      </w:pPr>
      <w:ins w:id="873" w:author="Author" w:date="2024-02-21T09:46:00Z">
        <w:r>
          <w:rPr>
            <w:rFonts w:ascii="Arial" w:hAnsi="Arial"/>
          </w:rPr>
          <w:t>We repeated model M1 using baseline SBP and change in SBP as predictor. We aimed to see whether changes in SBP would have a similar effect.</w:t>
          <w:br/>
          <w:t>We performed the same imputation procedure as described above, using SBP instead of DBP.</w:t>
        </w:r>
      </w:ins>
    </w:p>
    <w:p>
      <w:pPr>
        <w:pStyle w:val="Heading1"/>
        <w:rPr>
          <w:rFonts w:ascii="Arial" w:hAnsi="Arial"/>
          <w:ins w:id="876" w:author="Author" w:date="2024-02-21T09:46:00Z"/>
        </w:rPr>
      </w:pPr>
      <w:ins w:id="875" w:author="Author" w:date="2024-02-21T09:46:00Z">
        <w:r>
          <w:rPr>
            <w:rFonts w:ascii="Arial" w:hAnsi="Arial"/>
          </w:rPr>
          <w:t>Progression of spatial patterns of WMH</w:t>
        </w:r>
      </w:ins>
    </w:p>
    <w:p>
      <w:pPr>
        <w:pStyle w:val="TextBody"/>
        <w:rPr>
          <w:rFonts w:ascii="Arial" w:hAnsi="Arial"/>
          <w:ins w:id="878" w:author="Author" w:date="2024-02-21T09:46:00Z"/>
        </w:rPr>
      </w:pPr>
      <w:ins w:id="877" w:author="Author" w:date="2024-02-21T09:46:00Z">
        <w:r>
          <w:rPr>
            <w:rFonts w:ascii="Arial" w:hAnsi="Arial"/>
          </w:rPr>
          <w:t xml:space="preserve">We performed an additional exploratory analysis to explore the spatial pattern of WMH progression in relation to CVR and cognition. </w:t>
          <w:br/>
          <w:t>Using the Bullseye approach, we divided the white matter into 36 parcels depending on their distance from the ventricles and the brain lobe (see Figure 5) (Sudre et al., 2018). We used FreeSurfer’s aparc+aseg segmentation of the longitudinally processed baseline acquisition to create white matter annotation into frontal, temporal, parietal and occipital lobes bilaterally and another region containing the basal ganglia (Reuter et al., 2012). We created four equidistant shells between ventricles and the cortical surface and combined this map with the regional segmentation. We then determined the volume of WMH in each of these parcels for baseline and follow-up WMH segmentations by summing up all voxels with a WMH probability larger than 0.1 within each of the 36 regions. Five participants did not complete the FreeSurfer longitudinal pipeline and could therefore not be included in this analysis.</w:t>
          <w:br/>
          <w:t xml:space="preserve">Using parallel analysis implemented in the psych package, we determined the optimal number of components and conducted principal component analysis with oblimin rotation on the baseline Bullseye WMH segmentation (Brugulat-Serrat et al., 2020). We projected the data from the follow-up on these components and extracted four components score for baseline and follow-up. </w:t>
          <w:br/>
          <w:t xml:space="preserve">We replaced baseline and change in total WMH volume with baseline and change in the component scores and used models M1 – M3 to assess the association of DBP/WHR and cognition with spatial WMH components. </w:t>
        </w:r>
      </w:ins>
    </w:p>
    <w:p>
      <w:pPr>
        <w:pStyle w:val="Heading4"/>
        <w:rPr>
          <w:rFonts w:ascii="Arial" w:hAnsi="Arial"/>
          <w:del w:id="880" w:author="Unknown Author" w:date="2024-02-21T11:42:39Z"/>
        </w:rPr>
      </w:pPr>
      <w:del w:id="879" w:author="Unknown Author" w:date="2024-02-21T11:42:39Z">
        <w:r>
          <w:rPr>
            <w:rFonts w:ascii="Arial" w:hAnsi="Arial"/>
            <w:i w:val="false"/>
          </w:rPr>
          <w:delText>Whole-brain analysis of new lesion locations</w:delText>
        </w:r>
      </w:del>
    </w:p>
    <w:p>
      <w:pPr>
        <w:pStyle w:val="Normal"/>
        <w:rPr>
          <w:rFonts w:ascii="Arial" w:hAnsi="Arial"/>
          <w:del w:id="882" w:author="Unknown Author" w:date="2024-02-21T11:42:39Z"/>
        </w:rPr>
      </w:pPr>
      <w:del w:id="881" w:author="Unknown Author" w:date="2024-02-21T11:42:39Z">
        <w:r>
          <w:rPr>
            <w:rFonts w:ascii="Arial" w:hAnsi="Arial"/>
          </w:rPr>
          <w:delText>Statistical analysis on WML probability maps will be performed using the R package ‘neuropointilist’ which allows to apply LMM to whole-brain data.</w:delText>
        </w:r>
      </w:del>
    </w:p>
    <w:p>
      <w:pPr>
        <w:pStyle w:val="Normal"/>
        <w:rPr>
          <w:rFonts w:ascii="Arial" w:hAnsi="Arial"/>
          <w:del w:id="888" w:author="Unknown Author" w:date="2024-02-21T11:42:39Z"/>
        </w:rPr>
      </w:pPr>
      <w:del w:id="883" w:author="Unknown Author" w:date="2024-02-21T11:42:39Z">
        <w:r>
          <w:rPr>
            <w:rFonts w:ascii="Arial" w:hAnsi="Arial"/>
          </w:rPr>
          <w:delText xml:space="preserve">In whole-brain analysis, we will test whether DBP baseline and WHR baseline differentially predict the lesion location of new WML. </w:delText>
          <w:br/>
          <w:delText xml:space="preserve">First, we will use a whole-brain LMM to determine all voxels in which new lesions are significantly related to baseline DBP or WHR. </w:delText>
          <w:br/>
          <w:delText>As the outcome lesion probability is binary, we will use the following model formula for generalized LMM with a log link function:</w:delText>
          <w:br/>
        </w:r>
      </w:del>
      <w:del w:id="884" w:author="Unknown Author" w:date="2024-02-21T11:42:39Z">
        <w:r>
          <w:rPr>
            <w:rFonts w:ascii="Arial" w:hAnsi="Arial"/>
            <w:u w:val="single"/>
          </w:rPr>
          <w:delText xml:space="preserve">E1: Presence(new WML) ~ Age_baseline + Age_change + Gender +  </w:delText>
        </w:r>
      </w:del>
      <w:del w:id="885" w:author="Unknown Author" w:date="2024-02-21T11:42:39Z">
        <w:r>
          <w:rPr>
            <w:rFonts w:ascii="Arial" w:hAnsi="Arial"/>
            <w:bCs/>
            <w:u w:val="single"/>
          </w:rPr>
          <w:delText>DBP</w:delText>
        </w:r>
      </w:del>
      <w:del w:id="886" w:author="Unknown Author" w:date="2024-02-21T11:42:39Z">
        <w:r>
          <w:rPr>
            <w:rFonts w:ascii="Arial" w:hAnsi="Arial"/>
            <w:u w:val="single"/>
          </w:rPr>
          <w:delText>_baseline + DBP_change +  HT_medication +  WHR_baseline + WHR_change+ HT_medication</w:delText>
        </w:r>
      </w:del>
      <w:del w:id="887" w:author="Unknown Author" w:date="2024-02-21T11:42:39Z">
        <w:r>
          <w:rPr>
            <w:rFonts w:ascii="Arial" w:hAnsi="Arial"/>
          </w:rPr>
          <w:delText xml:space="preserve"> </w:delText>
          <w:br/>
        </w:r>
      </w:del>
    </w:p>
    <w:p>
      <w:pPr>
        <w:pStyle w:val="Heading4"/>
        <w:rPr>
          <w:rFonts w:ascii="Arial" w:hAnsi="Arial"/>
          <w:del w:id="893" w:author="Unknown Author" w:date="2024-02-21T11:42:39Z"/>
        </w:rPr>
      </w:pPr>
      <w:del w:id="889" w:author="Unknown Author" w:date="2024-02-21T11:42:39Z">
        <w:r>
          <w:rPr>
            <w:rFonts w:ascii="Arial" w:hAnsi="Arial"/>
          </w:rPr>
          <w:delText>P-values derived from the voxelwise LMM will be FDR-corrected and all voxels with p FDR &lt; 0.05 will be deemed significant.</w:delText>
          <w:br/>
          <w:delText xml:space="preserve">Thresholding the maps at p&lt;0.05 for each VRF, we will calculate the volume of periventricular/deep WM lesions associated with baseline DBP and WHR. To differentiate lesion location, we will use a mask in MNI space which indicates 10 mm distance to the ventricles according to </w:delText>
        </w:r>
      </w:del>
      <w:r>
        <w:fldChar w:fldCharType="begin"/>
      </w:r>
      <w:r>
        <w:rPr>
          <w:rFonts w:ascii="Arial" w:hAnsi="Arial"/>
        </w:rPr>
        <w:instrText>(Griffanti et al., 2018).
Then, w</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del w:id="890" w:author="Unknown Author" w:date="2024-02-21T11:42:39Z">
        <w:r>
          <w:rPr>
            <w:rFonts w:ascii="Arial" w:hAnsi="Arial"/>
          </w:rPr>
          <w:delText xml:space="preserve">e will test the interaction of lesion location and risk factor on new WML volume. Here, we hypothesize that DBP is associated with new lesions in periventricular WM while WHR is predominantly associated with new WML in deep WM. </w:delText>
          <w:br/>
        </w:r>
      </w:del>
      <w:del w:id="891" w:author="Unknown Author" w:date="2024-02-21T11:42:39Z">
        <w:r>
          <w:rPr>
            <w:rFonts w:ascii="Arial" w:hAnsi="Arial"/>
            <w:u w:val="single"/>
          </w:rPr>
          <w:delText>E2.1</w:delText>
        </w:r>
      </w:del>
      <w:del w:id="892" w:author="Unknown Author" w:date="2024-02-21T11:42:39Z">
        <w:r>
          <w:rPr>
            <w:rFonts w:ascii="Arial" w:hAnsi="Arial"/>
          </w:rPr>
          <w:delText>: New WML volume ~ risk factor* location</w:delText>
        </w:r>
      </w:del>
    </w:p>
    <w:p>
      <w:pPr>
        <w:pStyle w:val="Normal"/>
        <w:rPr>
          <w:rFonts w:ascii="Arial" w:hAnsi="Arial"/>
          <w:del w:id="895" w:author="Unknown Author" w:date="2024-02-21T11:42:39Z"/>
        </w:rPr>
      </w:pPr>
      <w:del w:id="894" w:author="Unknown Author" w:date="2024-02-21T11:42:39Z">
        <w:r>
          <w:rPr>
            <w:rFonts w:ascii="Arial" w:hAnsi="Arial"/>
          </w:rPr>
          <w:br/>
          <w:delText>Alternatively, we will test whether the ratio of deep to periventricular WML volume depends on the investigated risk factor.</w:delText>
        </w:r>
      </w:del>
    </w:p>
    <w:p>
      <w:pPr>
        <w:pStyle w:val="Normal"/>
        <w:rPr>
          <w:rFonts w:ascii="Arial" w:hAnsi="Arial"/>
          <w:del w:id="898" w:author="Unknown Author" w:date="2024-02-21T11:42:39Z"/>
        </w:rPr>
      </w:pPr>
      <w:del w:id="896" w:author="Unknown Author" w:date="2024-02-21T11:42:39Z">
        <w:r>
          <w:rPr>
            <w:rFonts w:ascii="Arial" w:hAnsi="Arial"/>
            <w:u w:val="single"/>
          </w:rPr>
          <w:delText>E2.2:</w:delText>
        </w:r>
      </w:del>
      <w:del w:id="897" w:author="Unknown Author" w:date="2024-02-21T11:42:39Z">
        <w:r>
          <w:rPr>
            <w:rFonts w:ascii="Arial" w:hAnsi="Arial"/>
          </w:rPr>
          <w:delText xml:space="preserve"> New deep WML/periventricular WML ~ risk factor </w:delText>
        </w:r>
      </w:del>
    </w:p>
    <w:p>
      <w:pPr>
        <w:pStyle w:val="Normal"/>
        <w:rPr>
          <w:rFonts w:ascii="Arial" w:hAnsi="Arial"/>
          <w:del w:id="900" w:author="Unknown Author" w:date="2024-02-21T11:42:39Z"/>
        </w:rPr>
      </w:pPr>
      <w:del w:id="899" w:author="Unknown Author" w:date="2024-02-21T11:42:39Z">
        <w:r>
          <w:rPr>
            <w:rFonts w:ascii="Arial" w:hAnsi="Arial"/>
          </w:rPr>
        </w:r>
      </w:del>
    </w:p>
    <w:p>
      <w:pPr>
        <w:pStyle w:val="Heading4"/>
        <w:rPr>
          <w:rFonts w:ascii="Arial" w:hAnsi="Arial"/>
          <w:del w:id="902" w:author="Unknown Author" w:date="2024-02-21T11:42:39Z"/>
        </w:rPr>
      </w:pPr>
      <w:del w:id="901" w:author="Unknown Author" w:date="2024-02-21T11:42:39Z">
        <w:r>
          <w:rPr>
            <w:rFonts w:ascii="Arial" w:hAnsi="Arial"/>
            <w:i w:val="false"/>
          </w:rPr>
          <w:delText>Mediation between VRF, WML and cognition</w:delText>
        </w:r>
      </w:del>
    </w:p>
    <w:p>
      <w:pPr>
        <w:pStyle w:val="Heading4"/>
        <w:rPr>
          <w:rFonts w:ascii="Arial" w:hAnsi="Arial"/>
          <w:ins w:id="904" w:author="Author" w:date="2024-02-21T09:46:00Z"/>
        </w:rPr>
      </w:pPr>
      <w:del w:id="903" w:author="Unknown Author" w:date="2024-02-21T11:42:39Z">
        <w:r>
          <w:rPr>
            <w:rFonts w:ascii="Arial" w:hAnsi="Arial"/>
          </w:rPr>
          <w:delText xml:space="preserve">We may explore the mediating effect of new WML on the relationship of VRF and cognitive function in separate two-level mediation models. </w:delText>
        </w:r>
      </w:del>
      <w:r>
        <w:br w:type="page"/>
      </w:r>
    </w:p>
    <w:p>
      <w:pPr>
        <w:pStyle w:val="Heading1"/>
        <w:rPr>
          <w:rFonts w:ascii="Arial" w:hAnsi="Arial"/>
          <w:ins w:id="906" w:author="Author" w:date="2024-02-21T09:46:00Z"/>
        </w:rPr>
      </w:pPr>
      <w:ins w:id="905" w:author="Author" w:date="2024-02-21T09:46:00Z">
        <w:r>
          <w:rPr>
            <w:rFonts w:ascii="Arial" w:hAnsi="Arial"/>
          </w:rPr>
          <w:t>Results</w:t>
        </w:r>
      </w:ins>
    </w:p>
    <w:p>
      <w:pPr>
        <w:pStyle w:val="Heading2"/>
        <w:rPr>
          <w:rFonts w:ascii="Arial" w:hAnsi="Arial"/>
          <w:ins w:id="908" w:author="Author" w:date="2024-02-21T09:46:00Z"/>
        </w:rPr>
      </w:pPr>
      <w:ins w:id="907" w:author="Author" w:date="2024-02-21T09:46:00Z">
        <w:r>
          <w:rPr>
            <w:rFonts w:ascii="Arial" w:hAnsi="Arial"/>
          </w:rPr>
          <w:t>Flowchart</w:t>
        </w:r>
      </w:ins>
    </w:p>
    <w:p>
      <w:pPr>
        <w:pStyle w:val="FirstParagraph"/>
        <w:rPr>
          <w:rFonts w:ascii="Arial" w:hAnsi="Arial"/>
          <w:ins w:id="918" w:author="Author" w:date="2024-02-21T09:46:00Z"/>
        </w:rPr>
      </w:pPr>
      <w:ins w:id="909" w:author="Author" w:date="2024-02-21T09:46:00Z">
        <w:r>
          <w:rPr>
            <w:rFonts w:ascii="Arial" w:hAnsi="Arial"/>
          </w:rPr>
          <w:t xml:space="preserve">After applying exclusion criteria, </w:t>
        </w:r>
      </w:ins>
      <w:del w:id="910" w:author="Author" w:date="2024-02-21T09:46:00Z">
        <w:r>
          <w:rPr>
            <w:rFonts w:ascii="Arial" w:hAnsi="Arial"/>
          </w:rPr>
          <w:delText>.</w:delText>
        </w:r>
      </w:del>
      <w:ins w:id="911" w:author="Unknown Author" w:date="2024-02-21T11:26:20Z">
        <w:r>
          <w:rPr>
            <w:rFonts w:ascii="Arial" w:hAnsi="Arial"/>
          </w:rPr>
          <w:t>the</w:t>
        </w:r>
      </w:ins>
      <w:r>
        <w:rPr>
          <w:rFonts w:ascii="Arial" w:hAnsi="Arial"/>
        </w:rPr>
        <w:t xml:space="preserve"> </w:t>
      </w:r>
      <w:ins w:id="912" w:author="Author" w:date="2024-02-21T09:46:00Z">
        <w:r>
          <w:rPr>
            <w:rFonts w:ascii="Arial" w:hAnsi="Arial"/>
          </w:rPr>
          <w:t>sample included 596 individuals (44.1 % females, mean age = 63.2 years) with two MRI assessments (see Figure 1 for details on the exclusion</w:t>
        </w:r>
      </w:ins>
      <w:ins w:id="913" w:author="Unknown Author" w:date="2024-02-21T11:26:33Z">
        <w:r>
          <w:rPr>
            <w:rFonts w:ascii="Arial" w:hAnsi="Arial"/>
          </w:rPr>
          <w:t xml:space="preserve"> and</w:t>
        </w:r>
      </w:ins>
      <w:del w:id="914" w:author="Unknown Author" w:date="2024-02-21T11:26:36Z">
        <w:r>
          <w:rPr>
            <w:rFonts w:ascii="Arial" w:hAnsi="Arial"/>
          </w:rPr>
          <w:delText xml:space="preserve"> </w:delText>
        </w:r>
      </w:del>
      <w:ins w:id="915" w:author="Author" w:date="2024-02-21T09:46:00Z">
        <w:r>
          <w:rPr>
            <w:rFonts w:ascii="Arial" w:hAnsi="Arial"/>
          </w:rPr>
          <w:t xml:space="preserve">Table </w:t>
        </w:r>
      </w:ins>
      <w:ins w:id="916" w:author="Unknown Author" w:date="2024-02-21T12:54:23Z">
        <w:r>
          <w:rPr>
            <w:rFonts w:ascii="Arial" w:hAnsi="Arial"/>
          </w:rPr>
          <w:t>8</w:t>
        </w:r>
      </w:ins>
      <w:ins w:id="917" w:author="Author" w:date="2024-02-21T09:46:00Z">
        <w:r>
          <w:rPr>
            <w:rFonts w:ascii="Arial" w:hAnsi="Arial"/>
          </w:rPr>
          <w:t xml:space="preserve"> for demographic characteristics at baseline).</w:t>
        </w:r>
      </w:ins>
    </w:p>
    <w:p>
      <w:pPr>
        <w:pStyle w:val="Heading2"/>
        <w:rPr>
          <w:rFonts w:ascii="Arial" w:hAnsi="Arial"/>
          <w:ins w:id="920" w:author="Author" w:date="2024-02-21T09:46:00Z"/>
        </w:rPr>
      </w:pPr>
      <w:ins w:id="919" w:author="Author" w:date="2024-02-21T09:46:00Z">
        <w:r>
          <w:rPr>
            <w:rFonts w:ascii="Arial" w:hAnsi="Arial"/>
          </w:rPr>
          <w:t>Confirmatory analyses</w:t>
        </w:r>
      </w:ins>
    </w:p>
    <w:p>
      <w:pPr>
        <w:pStyle w:val="Heading3"/>
        <w:rPr>
          <w:rFonts w:ascii="Arial" w:hAnsi="Arial"/>
          <w:ins w:id="923" w:author="Author" w:date="2024-02-21T09:46:00Z"/>
        </w:rPr>
      </w:pPr>
      <w:ins w:id="921" w:author="Author" w:date="2024-02-21T09:46:00Z">
        <w:r>
          <w:rPr>
            <w:rFonts w:ascii="Arial" w:hAnsi="Arial"/>
          </w:rPr>
          <w:t xml:space="preserve">H1: Baseline </w:t>
        </w:r>
      </w:ins>
      <w:r>
        <w:rPr>
          <w:rFonts w:ascii="Arial" w:hAnsi="Arial"/>
        </w:rPr>
        <w:t xml:space="preserve">DBP </w:t>
      </w:r>
      <w:ins w:id="922" w:author="Author" w:date="2024-02-21T09:46:00Z">
        <w:r>
          <w:rPr>
            <w:rFonts w:ascii="Arial" w:hAnsi="Arial"/>
          </w:rPr>
          <w:t>and WMH progression</w:t>
        </w:r>
      </w:ins>
    </w:p>
    <w:p>
      <w:pPr>
        <w:pStyle w:val="TextBody"/>
        <w:rPr>
          <w:rFonts w:ascii="Arial" w:hAnsi="Arial"/>
          <w:ins w:id="937" w:author="Author" w:date="2024-02-21T09:46:00Z"/>
        </w:rPr>
      </w:pPr>
      <w:ins w:id="924" w:author="Author" w:date="2024-02-21T09:46:00Z">
        <w:r>
          <w:rPr>
            <w:rFonts w:ascii="Arial" w:hAnsi="Arial"/>
          </w:rPr>
          <w:t xml:space="preserve">In model M1, we tested whether higher baseline DBP was </w:t>
        </w:r>
      </w:ins>
      <w:ins w:id="925" w:author="Unknown Author" w:date="2024-02-21T12:55:28Z">
        <w:r>
          <w:rPr>
            <w:rFonts w:ascii="Arial" w:hAnsi="Arial"/>
          </w:rPr>
          <w:t>associated with</w:t>
        </w:r>
      </w:ins>
      <w:r>
        <w:rPr>
          <w:rFonts w:ascii="Arial" w:hAnsi="Arial"/>
        </w:rPr>
        <w:t xml:space="preserve"> </w:t>
      </w:r>
      <w:ins w:id="926" w:author="Author" w:date="2024-02-21T09:46:00Z">
        <w:r>
          <w:rPr>
            <w:rFonts w:ascii="Arial" w:hAnsi="Arial"/>
          </w:rPr>
          <w:t>stronger WMH progression over time, independent of gender, age and baseline and change</w:t>
        </w:r>
      </w:ins>
      <w:r>
        <w:rPr>
          <w:rFonts w:ascii="Arial" w:hAnsi="Arial"/>
        </w:rPr>
        <w:t xml:space="preserve"> </w:t>
      </w:r>
      <w:ins w:id="927" w:author="Unknown Author" w:date="2024-02-21T11:28:54Z">
        <w:r>
          <w:rPr>
            <w:rFonts w:ascii="Arial" w:hAnsi="Arial"/>
          </w:rPr>
          <w:t>in WHR</w:t>
        </w:r>
      </w:ins>
      <w:r>
        <w:rPr>
          <w:rFonts w:ascii="Arial" w:hAnsi="Arial"/>
        </w:rPr>
        <w:t>.</w:t>
      </w:r>
      <w:ins w:id="928" w:author="Author" w:date="2024-02-21T09:46:00Z">
        <w:r>
          <w:rPr>
            <w:rFonts w:ascii="Arial" w:hAnsi="Arial"/>
          </w:rPr>
          <w:t xml:space="preserve"> While higher age and DBP at baseline were </w:t>
        </w:r>
      </w:ins>
      <w:ins w:id="929" w:author="Unknown Author" w:date="2024-02-21T11:29:01Z">
        <w:r>
          <w:rPr>
            <w:rFonts w:ascii="Arial" w:hAnsi="Arial"/>
          </w:rPr>
          <w:t xml:space="preserve">associated with </w:t>
        </w:r>
      </w:ins>
      <w:ins w:id="930" w:author="Author" w:date="2024-02-21T09:46:00Z">
        <w:r>
          <w:rPr>
            <w:rFonts w:ascii="Arial" w:hAnsi="Arial"/>
          </w:rPr>
          <w:t xml:space="preserve">WMH volume cross-sectionally, there was no interaction of baseline DBP and time, speaking against effects of baseline DBP on progression of WMH (one-sided corrected p-value = 0.41 and BF = 0.04 with positive evidence against this hypothesis). The multivariate Wald test comparing a model with and without the interaction of baseline DBP and time, pooled across multiple imputations, yielded a p-value of 0.43. Table </w:t>
        </w:r>
      </w:ins>
      <w:ins w:id="931" w:author="Unknown Author" w:date="2024-02-21T12:54:14Z">
        <w:r>
          <w:rPr>
            <w:rFonts w:eastAsia="Cambria" w:cs="Arial" w:ascii="Arial" w:hAnsi="Arial"/>
            <w:sz w:val="24"/>
            <w:szCs w:val="24"/>
            <w:lang w:val="en-US"/>
          </w:rPr>
          <w:t>9</w:t>
        </w:r>
      </w:ins>
      <w:ins w:id="932" w:author="Author" w:date="2024-02-21T09:46:00Z">
        <w:r>
          <w:rPr>
            <w:rFonts w:ascii="Arial" w:hAnsi="Arial"/>
          </w:rPr>
          <w:t xml:space="preserve"> shows two-sided uncorrected p-values for all CVR factors.</w:t>
          <w:br/>
          <w:t>Figure 2 shows the associations of time by baseline CVR and change in CVR with WMH volume as well as Bayes factor representations of the effects.</w:t>
        </w:r>
      </w:ins>
      <w:ins w:id="933" w:author="Unknown Author" w:date="2024-02-21T13:45:50Z">
        <w:r>
          <w:rPr>
            <w:rFonts w:ascii="Arial" w:hAnsi="Arial"/>
          </w:rPr>
          <w:t xml:space="preserve"> </w:t>
        </w:r>
      </w:ins>
      <w:ins w:id="934" w:author="Unknown Author" w:date="2024-02-21T13:45:50Z">
        <w:r>
          <w:rPr>
            <w:rFonts w:ascii="Arial" w:hAnsi="Arial"/>
          </w:rPr>
          <w:t xml:space="preserve">For </w:t>
        </w:r>
      </w:ins>
      <w:ins w:id="935" w:author="Unknown Author" w:date="2024-02-21T13:46:35Z">
        <w:r>
          <w:rPr>
            <w:rFonts w:ascii="Arial" w:hAnsi="Arial"/>
          </w:rPr>
          <w:t xml:space="preserve">an illustration of age, DBP and WMH volume in LIFE-Adult see supplementary Figures </w:t>
        </w:r>
      </w:ins>
      <w:ins w:id="936" w:author="Unknown Author" w:date="2024-02-21T13:47:10Z">
        <w:r>
          <w:rPr>
            <w:rFonts w:ascii="Arial" w:hAnsi="Arial"/>
          </w:rPr>
          <w:t>6-7.</w:t>
        </w:r>
      </w:ins>
    </w:p>
    <w:p>
      <w:pPr>
        <w:pStyle w:val="Heading4"/>
        <w:rPr>
          <w:rFonts w:ascii="Arial" w:hAnsi="Arial"/>
          <w:ins w:id="939" w:author="Author" w:date="2024-02-21T09:46:00Z"/>
        </w:rPr>
      </w:pPr>
      <w:ins w:id="938" w:author="Author" w:date="2024-02-21T09:46:00Z">
        <w:r>
          <w:rPr>
            <w:rFonts w:ascii="Arial" w:hAnsi="Arial"/>
          </w:rPr>
          <w:t>H2: WMH progression and executive function</w:t>
        </w:r>
      </w:ins>
    </w:p>
    <w:p>
      <w:pPr>
        <w:pStyle w:val="TextBody"/>
        <w:rPr>
          <w:rFonts w:ascii="Arial" w:hAnsi="Arial"/>
          <w:ins w:id="943" w:author="Author" w:date="2024-02-21T09:46:00Z"/>
        </w:rPr>
      </w:pPr>
      <w:ins w:id="940" w:author="Author" w:date="2024-02-21T09:46:00Z">
        <w:r>
          <w:rPr>
            <w:rFonts w:ascii="Arial" w:hAnsi="Arial"/>
          </w:rPr>
          <w:t xml:space="preserve">In model M2, we investigated the association of higher WMH progression and executive function. There was no association of change in WMH volume with executive function (change in WMH volume: est(se) = -0.16(0.1), corrected one-sided p-value = 0.08 and BF = 0.99 (see Table </w:t>
        </w:r>
      </w:ins>
      <w:ins w:id="941" w:author="Unknown Author" w:date="2024-02-21T12:54:05Z">
        <w:r>
          <w:rPr>
            <w:rFonts w:ascii="Arial" w:hAnsi="Arial"/>
          </w:rPr>
          <w:t>10</w:t>
        </w:r>
      </w:ins>
      <w:r>
        <w:rPr>
          <w:rFonts w:ascii="Arial" w:hAnsi="Arial"/>
        </w:rPr>
        <w:t>)</w:t>
      </w:r>
      <w:ins w:id="942" w:author="Author" w:date="2024-02-21T09:46:00Z">
        <w:r>
          <w:rPr>
            <w:rFonts w:ascii="Arial" w:hAnsi="Arial"/>
          </w:rPr>
          <w:t>. The multivariate Wald test comparing a model with and without the change in WMH volume, pooled across multiple imputations, yielded a p-value of 0.13. Based on the BF between 0.3 and 3, these results are inconclusive.</w:t>
          <w:br/>
          <w:t>Figure 3 shows the original data overlaid with the effect estimates from the model.</w:t>
        </w:r>
      </w:ins>
      <w:bookmarkStart w:id="30" w:name="X96b3433957afaa0ee8d07aa17377febb2985fdb"/>
      <w:bookmarkEnd w:id="30"/>
    </w:p>
    <w:p>
      <w:pPr>
        <w:pStyle w:val="Heading4"/>
        <w:rPr>
          <w:rFonts w:ascii="Arial" w:hAnsi="Arial"/>
          <w:ins w:id="945" w:author="Author" w:date="2024-02-21T09:46:00Z"/>
        </w:rPr>
      </w:pPr>
      <w:ins w:id="944" w:author="Author" w:date="2024-02-21T09:46:00Z">
        <w:r>
          <w:rPr>
            <w:rFonts w:ascii="Arial" w:hAnsi="Arial"/>
          </w:rPr>
          <w:t>H3: WMH progression and global cognitive function</w:t>
        </w:r>
      </w:ins>
    </w:p>
    <w:p>
      <w:pPr>
        <w:pStyle w:val="TextBody"/>
        <w:rPr>
          <w:rFonts w:ascii="Arial" w:hAnsi="Arial"/>
          <w:ins w:id="949" w:author="Author" w:date="2024-02-21T09:46:00Z"/>
        </w:rPr>
      </w:pPr>
      <w:ins w:id="946" w:author="Author" w:date="2024-02-21T09:46:00Z">
        <w:r>
          <w:rPr>
            <w:rFonts w:ascii="Arial" w:hAnsi="Arial"/>
          </w:rPr>
          <w:t xml:space="preserve">In model M3, we investigated the association of higher WMH progression and global cognition. Change in WMH volume was associated with change in global cognition, i.e. increases in WMH related to decreases in cognition (est(se) = -0.33(0.09), corrected one-sided p-value = 0.0002 and BF = 153.38). The multivariate Wald test comparing a model with and without the change in WMH volume, pooled across multiple imputations, yielded a p-value of 0.01. Table </w:t>
        </w:r>
      </w:ins>
      <w:ins w:id="947" w:author="Unknown Author" w:date="2024-02-21T12:53:50Z">
        <w:r>
          <w:rPr>
            <w:rFonts w:ascii="Arial" w:hAnsi="Arial"/>
          </w:rPr>
          <w:t>11</w:t>
        </w:r>
      </w:ins>
      <w:ins w:id="948" w:author="Author" w:date="2024-02-21T09:46:00Z">
        <w:r>
          <w:rPr>
            <w:rFonts w:ascii="Arial" w:hAnsi="Arial"/>
          </w:rPr>
          <w:t xml:space="preserve"> shows uncorrected two-sided p-values and Figure 4 shows the original data overlaid with the effect estimates from the model.</w:t>
        </w:r>
      </w:ins>
    </w:p>
    <w:p>
      <w:pPr>
        <w:pStyle w:val="Heading3"/>
        <w:rPr>
          <w:rFonts w:ascii="Arial" w:hAnsi="Arial"/>
          <w:ins w:id="951" w:author="Author" w:date="2024-02-21T09:46:00Z"/>
        </w:rPr>
      </w:pPr>
      <w:ins w:id="950" w:author="Author" w:date="2024-02-21T09:46:00Z">
        <w:r>
          <w:rPr>
            <w:rFonts w:ascii="Arial" w:hAnsi="Arial"/>
          </w:rPr>
          <w:t>Exploratory Analyses</w:t>
        </w:r>
      </w:ins>
    </w:p>
    <w:p>
      <w:pPr>
        <w:pStyle w:val="Heading4"/>
        <w:rPr>
          <w:rFonts w:ascii="Arial" w:hAnsi="Arial"/>
          <w:ins w:id="953" w:author="Author" w:date="2024-02-21T09:46:00Z"/>
        </w:rPr>
      </w:pPr>
      <w:ins w:id="952" w:author="Author" w:date="2024-02-21T09:46:00Z">
        <w:r>
          <w:rPr>
            <w:rFonts w:ascii="Arial" w:hAnsi="Arial"/>
          </w:rPr>
          <w:t>E1a-E1c (DBP change, WHR baseline, WHR change)</w:t>
        </w:r>
      </w:ins>
    </w:p>
    <w:p>
      <w:pPr>
        <w:pStyle w:val="FirstParagraph"/>
        <w:rPr>
          <w:rFonts w:ascii="Arial" w:hAnsi="Arial"/>
          <w:ins w:id="957" w:author="Author" w:date="2024-02-21T09:46:00Z"/>
        </w:rPr>
      </w:pPr>
      <w:ins w:id="954" w:author="Author" w:date="2024-02-21T09:46:00Z">
        <w:r>
          <w:rPr>
            <w:rFonts w:ascii="Arial" w:hAnsi="Arial"/>
          </w:rPr>
          <w:t>We hypothesized that higher WHR at baseline, and increases in WHR and in DBP would be associated with stronger increase of WMH volume over time.</w:t>
          <w:br/>
          <w:t xml:space="preserve">We used model 1 for exploring these associations. We found that higher increase in DBP was associated with stronger progression of WMH volume (est(se) = 0.006 (0.002), p-value = 0.0003 and BF = 110.71). There were no significant associations for WHR change or the interaction of age and WHR (see Figure 2 and Table </w:t>
        </w:r>
      </w:ins>
      <w:ins w:id="955" w:author="Unknown Author" w:date="2024-02-21T12:53:26Z">
        <w:r>
          <w:rPr>
            <w:rFonts w:eastAsia="Cambria" w:cs="Arial" w:ascii="Arial" w:hAnsi="Arial"/>
            <w:sz w:val="24"/>
            <w:szCs w:val="24"/>
            <w:lang w:val="en-US"/>
          </w:rPr>
          <w:t>9</w:t>
        </w:r>
      </w:ins>
      <w:ins w:id="956" w:author="Author" w:date="2024-02-21T09:46:00Z">
        <w:r>
          <w:rPr>
            <w:rFonts w:ascii="Arial" w:hAnsi="Arial"/>
          </w:rPr>
          <w:t>).</w:t>
        </w:r>
      </w:ins>
      <w:bookmarkStart w:id="31" w:name="X9557a612eddd396bff4c3be503eceee845d2a08"/>
      <w:bookmarkEnd w:id="31"/>
    </w:p>
    <w:p>
      <w:pPr>
        <w:pStyle w:val="Heading4"/>
        <w:rPr>
          <w:rFonts w:ascii="Arial" w:hAnsi="Arial"/>
          <w:ins w:id="959" w:author="Author" w:date="2024-02-21T09:46:00Z"/>
        </w:rPr>
      </w:pPr>
      <w:ins w:id="958" w:author="Author" w:date="2024-02-21T09:46:00Z">
        <w:r>
          <w:rPr>
            <w:rFonts w:ascii="Arial" w:hAnsi="Arial"/>
          </w:rPr>
          <w:t>E2a - E3b: Interactions of gender, CVR risk, WMH progression and cognition</w:t>
        </w:r>
      </w:ins>
    </w:p>
    <w:p>
      <w:pPr>
        <w:pStyle w:val="FirstParagraph"/>
        <w:rPr>
          <w:rFonts w:ascii="Arial" w:hAnsi="Arial"/>
          <w:ins w:id="968" w:author="Author" w:date="2024-02-21T09:46:00Z"/>
        </w:rPr>
      </w:pPr>
      <w:ins w:id="960" w:author="Author" w:date="2024-02-21T09:46:00Z">
        <w:r>
          <w:rPr>
            <w:rFonts w:ascii="Arial" w:hAnsi="Arial"/>
          </w:rPr>
          <w:t xml:space="preserve">While men had significantly lower WMH volume at baseline (est(se) = -0.28 (0.09), p-value = 0.002), there was no significant interaction of gender and WMH progression, gender and DBP change on WMH progression or any interaction with DBP or WHR at baseline and WHR change. </w:t>
          <w:br/>
          <w:t>Men performed worse in executive function (est(se) = -0.24 (0.08), p-value = 0.002) and global cognitive function (est(se) = -0.3 (0.07), p-value = 0.00006) than women.</w:t>
          <w:br/>
          <w:t>There was no significant interaction of gender and change in WMH volume on executive function or global cognitive function change (see supplement</w:t>
        </w:r>
      </w:ins>
      <w:ins w:id="961" w:author="Unknown Author" w:date="2024-02-21T13:44:05Z">
        <w:r>
          <w:rPr>
            <w:rFonts w:ascii="Arial" w:hAnsi="Arial"/>
          </w:rPr>
          <w:t>ary</w:t>
        </w:r>
      </w:ins>
      <w:r>
        <w:rPr>
          <w:rFonts w:ascii="Arial" w:hAnsi="Arial"/>
        </w:rPr>
        <w:t xml:space="preserve"> </w:t>
      </w:r>
      <w:ins w:id="962" w:author="Unknown Author" w:date="2024-02-21T13:38:18Z">
        <w:r>
          <w:rPr>
            <w:rFonts w:ascii="Arial" w:hAnsi="Arial"/>
          </w:rPr>
          <w:t xml:space="preserve">Tables </w:t>
        </w:r>
      </w:ins>
      <w:ins w:id="963" w:author="Unknown Author" w:date="2024-02-21T13:44:08Z">
        <w:r>
          <w:rPr>
            <w:rFonts w:ascii="Arial" w:hAnsi="Arial"/>
          </w:rPr>
          <w:t>2-7</w:t>
        </w:r>
      </w:ins>
      <w:r>
        <w:rPr>
          <w:rFonts w:ascii="Arial" w:hAnsi="Arial"/>
        </w:rPr>
        <w:t xml:space="preserve"> </w:t>
      </w:r>
      <w:ins w:id="964" w:author="Author" w:date="2024-02-21T09:46:00Z">
        <w:r>
          <w:rPr>
            <w:rFonts w:ascii="Arial" w:hAnsi="Arial"/>
          </w:rPr>
          <w:t>and Tables</w:t>
        </w:r>
      </w:ins>
      <w:r>
        <w:rPr>
          <w:rFonts w:ascii="Arial" w:hAnsi="Arial"/>
        </w:rPr>
        <w:t xml:space="preserve"> </w:t>
      </w:r>
      <w:ins w:id="965" w:author="Unknown Author" w:date="2024-02-21T12:52:59Z">
        <w:r>
          <w:rPr>
            <w:rFonts w:eastAsia="Cambria" w:cs="Arial" w:ascii="Arial" w:hAnsi="Arial"/>
            <w:sz w:val="24"/>
            <w:szCs w:val="24"/>
            <w:lang w:val="en-US"/>
          </w:rPr>
          <w:t>12</w:t>
        </w:r>
      </w:ins>
      <w:ins w:id="966" w:author="Unknown Author" w:date="2024-02-21T12:53:00Z">
        <w:r>
          <w:rPr>
            <w:rFonts w:eastAsia="Cambria" w:cs="Arial" w:ascii="Arial" w:hAnsi="Arial"/>
            <w:sz w:val="24"/>
            <w:szCs w:val="24"/>
            <w:lang w:val="en-US"/>
          </w:rPr>
          <w:t>, 13 and 14</w:t>
        </w:r>
      </w:ins>
      <w:ins w:id="967" w:author="Author" w:date="2024-02-21T09:46:00Z">
        <w:r>
          <w:rPr>
            <w:rFonts w:ascii="Arial" w:hAnsi="Arial"/>
          </w:rPr>
          <w:t xml:space="preserve"> for gender-stratified results).</w:t>
        </w:r>
      </w:ins>
    </w:p>
    <w:p>
      <w:pPr>
        <w:pStyle w:val="Heading3"/>
        <w:rPr>
          <w:rFonts w:ascii="Arial" w:hAnsi="Arial"/>
          <w:ins w:id="970" w:author="Author" w:date="2024-02-21T09:46:00Z"/>
        </w:rPr>
      </w:pPr>
      <w:ins w:id="969" w:author="Author" w:date="2024-02-21T09:46:00Z">
        <w:r>
          <w:rPr>
            <w:rFonts w:ascii="Arial" w:hAnsi="Arial"/>
            <w:b w:val="false"/>
            <w:bCs w:val="false"/>
            <w:i/>
            <w:iCs/>
          </w:rPr>
          <w:t>E4: Association of SBP and WMH progression</w:t>
        </w:r>
      </w:ins>
    </w:p>
    <w:p>
      <w:pPr>
        <w:pStyle w:val="TextBody"/>
        <w:rPr>
          <w:rFonts w:ascii="Arial" w:hAnsi="Arial"/>
          <w:ins w:id="980" w:author="Author" w:date="2024-02-21T09:46:00Z"/>
        </w:rPr>
      </w:pPr>
      <w:ins w:id="971" w:author="Author" w:date="2024-02-21T09:46:00Z">
        <w:r>
          <w:rPr>
            <w:rFonts w:ascii="Arial" w:hAnsi="Arial"/>
          </w:rPr>
          <w:t xml:space="preserve">We also explored the association of SBP at baseline, change of SBP and WMH progression and found that baseline SBP predicted WMH progression (est(se) = </w:t>
        </w:r>
      </w:ins>
      <w:ins w:id="972" w:author="Author" w:date="2024-02-21T09:46:00Z">
        <w:r>
          <w:rPr>
            <w:rFonts w:eastAsia="DejaVu Sans" w:cs="DejaVu Sans" w:ascii="Arial" w:hAnsi="Arial"/>
            <w:color w:val="000000"/>
            <w:sz w:val="22"/>
            <w:szCs w:val="22"/>
          </w:rPr>
          <w:t>0.00046(</w:t>
        </w:r>
      </w:ins>
      <w:ins w:id="973" w:author="Author" w:date="2024-02-21T09:46:00Z">
        <w:bookmarkStart w:id="32" w:name="rstudio_console_output"/>
        <w:bookmarkEnd w:id="32"/>
        <w:r>
          <w:rPr>
            <w:rFonts w:eastAsia="DejaVu Sans" w:cs="DejaVu Sans" w:ascii="Arial" w:hAnsi="Arial"/>
            <w:color w:val="000000"/>
            <w:sz w:val="22"/>
            <w:szCs w:val="22"/>
          </w:rPr>
          <w:t xml:space="preserve">0.002), </w:t>
        </w:r>
      </w:ins>
      <w:ins w:id="974" w:author="Author" w:date="2024-02-21T09:46:00Z">
        <w:r>
          <w:rPr>
            <w:rFonts w:ascii="Arial" w:hAnsi="Arial"/>
          </w:rPr>
          <w:t xml:space="preserve"> p-value = 0.002, Wald p-value = 0.03, see Table 1</w:t>
        </w:r>
      </w:ins>
      <w:ins w:id="975" w:author="Unknown Author" w:date="2024-02-21T12:52:31Z">
        <w:r>
          <w:rPr>
            <w:rFonts w:ascii="Arial" w:hAnsi="Arial"/>
          </w:rPr>
          <w:t>5</w:t>
        </w:r>
      </w:ins>
      <w:ins w:id="976" w:author="Author" w:date="2024-02-21T09:46:00Z">
        <w:r>
          <w:rPr>
            <w:rFonts w:ascii="Arial" w:hAnsi="Arial"/>
          </w:rPr>
          <w:t xml:space="preserve">). Similar to DBP change, SBP increase was also associated with WMH progression (est(se) = </w:t>
        </w:r>
      </w:ins>
      <w:ins w:id="977" w:author="Author" w:date="2024-02-21T09:46:00Z">
        <w:r>
          <w:rPr>
            <w:rFonts w:eastAsia="DejaVu Sans" w:cs="DejaVu Sans" w:ascii="Arial" w:hAnsi="Arial"/>
            <w:color w:val="000000"/>
            <w:sz w:val="22"/>
            <w:szCs w:val="22"/>
          </w:rPr>
          <w:t>0.005(</w:t>
        </w:r>
      </w:ins>
      <w:ins w:id="978" w:author="Author" w:date="2024-02-21T09:46:00Z">
        <w:bookmarkStart w:id="33" w:name="rstudio_console_output3"/>
        <w:bookmarkEnd w:id="33"/>
        <w:r>
          <w:rPr>
            <w:rFonts w:eastAsia="DejaVu Sans" w:cs="DejaVu Sans" w:ascii="Arial" w:hAnsi="Arial"/>
            <w:color w:val="000000"/>
            <w:sz w:val="22"/>
            <w:szCs w:val="22"/>
          </w:rPr>
          <w:t xml:space="preserve">0.002), </w:t>
        </w:r>
      </w:ins>
      <w:ins w:id="979" w:author="Author" w:date="2024-02-21T09:46:00Z">
        <w:r>
          <w:rPr>
            <w:rFonts w:ascii="Arial" w:hAnsi="Arial"/>
          </w:rPr>
          <w:t xml:space="preserve"> p-value = 6*10⁻9).</w:t>
        </w:r>
      </w:ins>
    </w:p>
    <w:p>
      <w:pPr>
        <w:pStyle w:val="Heading3"/>
        <w:rPr>
          <w:rFonts w:ascii="Arial" w:hAnsi="Arial"/>
          <w:ins w:id="982" w:author="Author" w:date="2024-02-21T09:46:00Z"/>
        </w:rPr>
      </w:pPr>
      <w:ins w:id="981" w:author="Author" w:date="2024-02-21T09:46:00Z">
        <w:r>
          <w:rPr>
            <w:rFonts w:ascii="Arial" w:hAnsi="Arial"/>
            <w:b w:val="false"/>
            <w:bCs w:val="false"/>
            <w:i/>
            <w:iCs/>
          </w:rPr>
          <w:t>E5: Spatial patterns of WMH progression</w:t>
        </w:r>
      </w:ins>
    </w:p>
    <w:p>
      <w:pPr>
        <w:pStyle w:val="FirstParagraph"/>
        <w:rPr>
          <w:rFonts w:ascii="Arial" w:hAnsi="Arial"/>
          <w:ins w:id="995" w:author="Author" w:date="2024-02-21T09:46:00Z"/>
        </w:rPr>
      </w:pPr>
      <w:ins w:id="983" w:author="Author" w:date="2024-02-21T09:46:00Z">
        <w:r>
          <w:rPr>
            <w:rFonts w:ascii="Arial" w:hAnsi="Arial"/>
          </w:rPr>
          <w:t>We found that WMH progression was most pronounced in the frontal and parietal WM, especially in shells closer to the ventricles (see Figure 6).</w:t>
          <w:br/>
          <w:t xml:space="preserve">Parallel analysis indicated four to be the optimal number of spatial WMH components (shown in Figure </w:t>
        </w:r>
      </w:ins>
      <w:ins w:id="984" w:author="Author" w:date="2024-02-21T09:46:00Z">
        <w:r>
          <w:rPr>
            <w:rFonts w:ascii="Arial" w:hAnsi="Arial"/>
            <w:color w:val="000000"/>
          </w:rPr>
          <w:t>7</w:t>
        </w:r>
      </w:ins>
      <w:ins w:id="985" w:author="Author" w:date="2024-02-21T09:46:00Z">
        <w:r>
          <w:rPr>
            <w:rFonts w:ascii="Arial" w:hAnsi="Arial"/>
          </w:rPr>
          <w:t>). Component 1 included occipital periventricular WMH, component 2 was composed of WMH in frontal, temporal and parietal deeper WM as well as basal ganglia. Component 3 included frontal and basal ganglia periventricular WMH and component 4 mainly included deep occipital WMH.</w:t>
          <w:br/>
          <w:t>When investigating the associations of DBP and WHR with the four components, we found that all components were cross-sectionally associated with age. Yet, longitudinally, progression only occurred in component 3. Here, both time (est(sd) = 0.00</w:t>
        </w:r>
      </w:ins>
      <w:ins w:id="986" w:author="Author" w:date="2024-02-21T09:46:00Z">
        <w:bookmarkStart w:id="34" w:name="rstudio_console_output11"/>
        <w:bookmarkEnd w:id="34"/>
        <w:r>
          <w:rPr>
            <w:rFonts w:ascii="Arial" w:hAnsi="Arial"/>
          </w:rPr>
          <w:t>57(</w:t>
        </w:r>
      </w:ins>
      <w:ins w:id="987" w:author="Author" w:date="2024-02-21T09:46:00Z">
        <w:bookmarkStart w:id="35" w:name="rstudio_console_output5"/>
        <w:bookmarkEnd w:id="35"/>
        <w:r>
          <w:rPr>
            <w:rFonts w:ascii="Arial" w:hAnsi="Arial"/>
          </w:rPr>
          <w:t>0.02), p-value =</w:t>
        </w:r>
      </w:ins>
      <w:ins w:id="988" w:author="Author" w:date="2024-02-21T09:46:00Z">
        <w:bookmarkStart w:id="36" w:name="rstudio_console_output21"/>
        <w:bookmarkEnd w:id="36"/>
        <w:r>
          <w:rPr>
            <w:rFonts w:ascii="Arial" w:hAnsi="Arial"/>
          </w:rPr>
          <w:t xml:space="preserve"> 0.005) and change in DBP (est(sd) = 0.0045</w:t>
        </w:r>
      </w:ins>
      <w:ins w:id="989" w:author="Author" w:date="2024-02-21T09:46:00Z">
        <w:bookmarkStart w:id="37" w:name="rstudio_console_output1"/>
        <w:bookmarkEnd w:id="37"/>
        <w:r>
          <w:rPr>
            <w:rFonts w:ascii="Arial" w:hAnsi="Arial"/>
          </w:rPr>
          <w:t>(0.0012), p-value =</w:t>
        </w:r>
      </w:ins>
      <w:ins w:id="990" w:author="Author" w:date="2024-02-21T09:46:00Z">
        <w:bookmarkStart w:id="38" w:name="rstudio_console_output2"/>
        <w:bookmarkEnd w:id="38"/>
        <w:r>
          <w:rPr>
            <w:rFonts w:ascii="Arial" w:hAnsi="Arial"/>
          </w:rPr>
          <w:t xml:space="preserve"> 0.00015) were independently associated with higher scores  (see Table 1</w:t>
        </w:r>
      </w:ins>
      <w:ins w:id="991" w:author="Unknown Author" w:date="2024-02-21T12:52:09Z">
        <w:r>
          <w:rPr>
            <w:rFonts w:ascii="Arial" w:hAnsi="Arial"/>
          </w:rPr>
          <w:t>6</w:t>
        </w:r>
      </w:ins>
      <w:ins w:id="992" w:author="Author" w:date="2024-02-21T09:46:00Z">
        <w:r>
          <w:rPr>
            <w:rFonts w:ascii="Arial" w:hAnsi="Arial"/>
          </w:rPr>
          <w:t>).</w:t>
          <w:br/>
          <w:t>We found that only increases in C3 were significantly associated with increased decline in global cognitive function (est(sd)=-0.074(0.035), p=0.034) (see Table 1</w:t>
        </w:r>
      </w:ins>
      <w:ins w:id="993" w:author="Unknown Author" w:date="2024-02-21T12:51:54Z">
        <w:r>
          <w:rPr>
            <w:rFonts w:ascii="Arial" w:hAnsi="Arial"/>
          </w:rPr>
          <w:t>7</w:t>
        </w:r>
      </w:ins>
      <w:ins w:id="994" w:author="Author" w:date="2024-02-21T09:46:00Z">
        <w:r>
          <w:rPr>
            <w:rFonts w:ascii="Arial" w:hAnsi="Arial"/>
          </w:rPr>
          <w:t>). None of the components was associated with decline in executive function.</w:t>
        </w:r>
      </w:ins>
    </w:p>
    <w:p>
      <w:pPr>
        <w:pStyle w:val="Heading3"/>
        <w:rPr>
          <w:rFonts w:ascii="Arial" w:hAnsi="Arial"/>
          <w:ins w:id="997" w:author="Author" w:date="2024-02-21T09:46:00Z"/>
        </w:rPr>
      </w:pPr>
      <w:ins w:id="996" w:author="Author" w:date="2024-02-21T09:46:00Z">
        <w:r>
          <w:rPr>
            <w:rFonts w:ascii="Arial" w:hAnsi="Arial"/>
          </w:rPr>
          <w:t>Model Assumptions</w:t>
        </w:r>
      </w:ins>
    </w:p>
    <w:p>
      <w:pPr>
        <w:pStyle w:val="TextBody"/>
        <w:rPr>
          <w:rFonts w:ascii="Arial" w:hAnsi="Arial"/>
          <w:ins w:id="1004" w:author="Author" w:date="2024-02-21T09:46:00Z"/>
        </w:rPr>
      </w:pPr>
      <w:ins w:id="998" w:author="Author" w:date="2024-02-21T09:46:00Z">
        <w:r>
          <w:rPr>
            <w:rFonts w:ascii="Arial" w:hAnsi="Arial"/>
          </w:rPr>
          <w:t xml:space="preserve">Residuals and random effects were normally distributed for all models (see </w:t>
        </w:r>
      </w:ins>
      <w:ins w:id="999" w:author="Unknown Author" w:date="2024-02-21T13:47:35Z">
        <w:r>
          <w:rPr>
            <w:rFonts w:ascii="Arial" w:hAnsi="Arial"/>
          </w:rPr>
          <w:t>s</w:t>
        </w:r>
      </w:ins>
      <w:ins w:id="1000" w:author="Author" w:date="2024-02-21T09:46:00Z">
        <w:r>
          <w:rPr>
            <w:rFonts w:ascii="Arial" w:hAnsi="Arial"/>
          </w:rPr>
          <w:t xml:space="preserve">upplementary </w:t>
        </w:r>
      </w:ins>
      <w:ins w:id="1001" w:author="Unknown Author" w:date="2024-02-21T13:41:29Z">
        <w:r>
          <w:rPr>
            <w:rFonts w:ascii="Arial" w:hAnsi="Arial"/>
          </w:rPr>
          <w:t>Tables 1, 4.5</w:t>
        </w:r>
      </w:ins>
      <w:ins w:id="1002" w:author="Author" w:date="2024-02-21T09:46:00Z">
        <w:r>
          <w:rPr>
            <w:rFonts w:ascii="Arial" w:hAnsi="Arial"/>
          </w:rPr>
          <w:t>). All VIF were below 10.</w:t>
          <w:br/>
          <w:t xml:space="preserve">Estimates for the predictors of interest of models M1, M2 and M3 are depicted in figures 8,9 and 10, respectively. Each figure shows original estimates with minimal and maximal estimates from random effect stability tests across imputations, robust LMM estimates with 95% CI across imputations and estimates with 95% CI from models without influential cases for each imputed dataset. There were 7, 27 and 20 unique influential cases across the five imputations for model M1, M2 and M3, respectively. </w:t>
          <w:br/>
          <w:t>In M1, the estimate for the interaction of baseline DBP and time (H1) as well as the estimates for DBP change (E1a) and WHR change (E1c) agreed well between the original model and models without influential cases, individual random effects and robust LMM. Only estimates for WHR change(E1b) came with high uncertainty and should be interpreted carefully.</w:t>
          <w:br/>
          <w:t>In Model M2, influential cases biased the estimates towards higher values for WMH change. Robust estimates showed a similar trend.</w:t>
          <w:br/>
          <w:t>In Model M3, this bias for WML change was smaller. Still, the robust estimates were somewhat smaller than the original ones</w:t>
        </w:r>
      </w:ins>
      <w:ins w:id="1003" w:author="Author" w:date="2024-02-21T09:46:00Z">
        <w:bookmarkStart w:id="39" w:name="model-assumptions"/>
        <w:bookmarkEnd w:id="39"/>
        <w:r>
          <w:rPr>
            <w:rFonts w:ascii="Arial" w:hAnsi="Arial"/>
          </w:rPr>
          <w:t>.</w:t>
        </w:r>
      </w:ins>
    </w:p>
    <w:p>
      <w:pPr>
        <w:pStyle w:val="Heading1"/>
        <w:rPr>
          <w:rFonts w:ascii="Arial" w:hAnsi="Arial"/>
          <w:ins w:id="1006" w:author="Author" w:date="2024-02-21T09:46:00Z"/>
        </w:rPr>
      </w:pPr>
      <w:ins w:id="1005" w:author="Author" w:date="2024-02-21T09:46:00Z">
        <w:r>
          <w:rPr>
            <w:rFonts w:ascii="Arial" w:hAnsi="Arial"/>
          </w:rPr>
          <w:t>Discussion</w:t>
        </w:r>
      </w:ins>
    </w:p>
    <w:p>
      <w:pPr>
        <w:pStyle w:val="FirstParagraph"/>
        <w:rPr/>
      </w:pPr>
      <w:ins w:id="1007" w:author="Author" w:date="2024-02-21T09:46:00Z">
        <w:r>
          <w:rPr>
            <w:rFonts w:ascii="Arial" w:hAnsi="Arial"/>
          </w:rPr>
          <w:t>In this registered report, we studied the progression of WMH with respect to risk factors and cognitive outcomes. We pre-registered three confirmatory hypotheses of which one was accepted. We found a significant association of WMH progression and global cognitive decline over 6 years. There was no significant effect of baseline DBP on WMH progression nor an association of WMH progression and executive function decline, with Bayes Factors indicating inconclusive results.</w:t>
          <w:br/>
          <w:t>In exploratory analyses, we found that increase in DBP was a significant predictor of WMH progression, independent of baseline DBP. WHR at baseline or change in WHR did not predict WMH progression. SBP at baseline and increase of SBP also predicted WMH progression. There was no significant interaction with gender for any of the effects. Descriptively, women had higher WMH volume than men and performed better in executive function and global cognitive function at baseline. WMH progression was mostly located in frontal periventricular regions, where also effects of blood pressure were most pronounced.</w:t>
          <w:br/>
          <w:t>The mean annual WMH progression in this study was 0.17 cm</w:t>
        </w:r>
      </w:ins>
      <w:ins w:id="1008" w:author="Author" w:date="2024-02-21T09:46:00Z">
        <w:r>
          <w:rPr>
            <w:rFonts w:ascii="Arial" w:hAnsi="Arial"/>
            <w:vertAlign w:val="superscript"/>
          </w:rPr>
          <w:t>3</w:t>
        </w:r>
      </w:ins>
      <w:ins w:id="1009" w:author="Author" w:date="2024-02-21T09:46:00Z">
        <w:r>
          <w:rPr>
            <w:rFonts w:ascii="Arial" w:hAnsi="Arial"/>
          </w:rPr>
          <w:t>/y (estimated by using the average raw WMH volume difference divided by the average time between scans). This was comparable to the estimation in our power analysis (0.32 cm</w:t>
        </w:r>
      </w:ins>
      <w:ins w:id="1010" w:author="Author" w:date="2024-02-21T09:46:00Z">
        <w:r>
          <w:rPr>
            <w:rFonts w:ascii="Arial" w:hAnsi="Arial"/>
            <w:vertAlign w:val="superscript"/>
          </w:rPr>
          <w:t>3</w:t>
        </w:r>
      </w:ins>
      <w:ins w:id="1011" w:author="Author" w:date="2024-02-21T09:46:00Z">
        <w:r>
          <w:rPr>
            <w:rFonts w:ascii="Arial" w:hAnsi="Arial"/>
          </w:rPr>
          <w:t>/y) but lower than the figure reported by Brown, Low, and Markus (</w:t>
        </w:r>
      </w:ins>
      <w:hyperlink w:anchor="ref-brown21" w:tgtFrame="#ref-brown21">
        <w:ins w:id="1012" w:author="Author" w:date="2024-02-21T09:46:00Z">
          <w:r>
            <w:rPr>
              <w:rStyle w:val="InternetLink"/>
              <w:rFonts w:ascii="Arial" w:hAnsi="Arial"/>
            </w:rPr>
            <w:t>2021</w:t>
          </w:r>
        </w:ins>
      </w:hyperlink>
      <w:ins w:id="1013" w:author="Author" w:date="2024-02-21T09:46:00Z">
        <w:r>
          <w:rPr>
            <w:rFonts w:ascii="Arial" w:hAnsi="Arial"/>
          </w:rPr>
          <w:t>) (0.7 cm</w:t>
        </w:r>
      </w:ins>
      <w:ins w:id="1014" w:author="Author" w:date="2024-02-21T09:46:00Z">
        <w:r>
          <w:rPr>
            <w:rFonts w:ascii="Arial" w:hAnsi="Arial"/>
            <w:vertAlign w:val="superscript"/>
          </w:rPr>
          <w:t>3</w:t>
        </w:r>
      </w:ins>
      <w:ins w:id="1015" w:author="Author" w:date="2024-02-21T09:46:00Z">
        <w:r>
          <w:rPr>
            <w:rFonts w:ascii="Arial" w:hAnsi="Arial"/>
          </w:rPr>
          <w:t>/y) who also included stroke and dementia patients.</w:t>
          <w:br/>
          <w:t>Against our hypotheses, we did not find an interaction effect of baseline DBP with time since baseline on WMH. Previous studies investigating CVR in relation to WMH progression often used annual change in WMH volume as outcome in linear models, while we took the more flexible approach of using a mixed model. Both approaches should yield equivalent results (Chapter 17, Walker (</w:t>
        </w:r>
      </w:ins>
      <w:hyperlink w:anchor="ref-walker18" w:tgtFrame="#ref-walker18">
        <w:ins w:id="1016" w:author="Author" w:date="2024-02-21T09:46:00Z">
          <w:r>
            <w:rPr>
              <w:rStyle w:val="InternetLink"/>
              <w:rFonts w:ascii="Arial" w:hAnsi="Arial"/>
            </w:rPr>
            <w:t>2018</w:t>
          </w:r>
        </w:ins>
      </w:hyperlink>
      <w:ins w:id="1017" w:author="Author" w:date="2024-02-21T09:46:00Z">
        <w:r>
          <w:rPr>
            <w:rFonts w:ascii="Arial" w:hAnsi="Arial"/>
          </w:rPr>
          <w:t>)). In additional analyses, we found stronger effects of both baseline and change in DBP when using annual change in WMH volume as outcome in a linear model like in Debette et al. (</w:t>
        </w:r>
      </w:ins>
      <w:hyperlink w:anchor="ref-debette11" w:tgtFrame="#ref-debette11">
        <w:ins w:id="1018" w:author="Author" w:date="2024-02-21T09:46:00Z">
          <w:r>
            <w:rPr>
              <w:rStyle w:val="InternetLink"/>
              <w:rFonts w:ascii="Arial" w:hAnsi="Arial"/>
            </w:rPr>
            <w:t>2011</w:t>
          </w:r>
        </w:ins>
      </w:hyperlink>
      <w:ins w:id="1019" w:author="Author" w:date="2024-02-21T09:46:00Z">
        <w:r>
          <w:rPr>
            <w:rFonts w:ascii="Arial" w:hAnsi="Arial"/>
          </w:rPr>
          <w:t xml:space="preserve">) (both p&lt;10⁻5, see supplementary </w:t>
        </w:r>
      </w:ins>
      <w:ins w:id="1020" w:author="Unknown Author" w:date="2024-02-21T13:40:26Z">
        <w:r>
          <w:rPr>
            <w:rFonts w:eastAsia="Cambria" w:cs="Arial" w:ascii="Arial" w:hAnsi="Arial"/>
            <w:color w:val="auto"/>
            <w:kern w:val="0"/>
            <w:sz w:val="24"/>
            <w:szCs w:val="24"/>
            <w:lang w:val="en-US" w:eastAsia="en-US" w:bidi="ar-SA"/>
          </w:rPr>
          <w:t>Table 1, Figure 1-</w:t>
        </w:r>
      </w:ins>
      <w:ins w:id="1021" w:author="Unknown Author" w:date="2024-02-21T13:41:19Z">
        <w:r>
          <w:rPr>
            <w:rFonts w:eastAsia="Cambria" w:cs="Arial" w:ascii="Arial" w:hAnsi="Arial"/>
            <w:color w:val="auto"/>
            <w:kern w:val="0"/>
            <w:sz w:val="24"/>
            <w:szCs w:val="24"/>
            <w:lang w:val="en-US" w:eastAsia="en-US" w:bidi="ar-SA"/>
          </w:rPr>
          <w:t>3</w:t>
        </w:r>
      </w:ins>
      <w:ins w:id="1022" w:author="Author" w:date="2024-02-21T09:46:00Z">
        <w:r>
          <w:rPr>
            <w:rFonts w:ascii="Arial" w:hAnsi="Arial"/>
          </w:rPr>
          <w:t xml:space="preserve">). However, these models did not satisfy the assumptions of the linear model (non-normal distribution of residuals), possibly due to the zero-inflated and left-bounded distribution of WMH change (see supplementary Figure 2). In a model using change based on asinh-transformed WMH volumes at baseline and followup as outcome, the association of baseline DBP with WMH change was also present while the residuals indicated a bad model fit (see supplementary Figures 3). Taken together, our findings imply a considerable effect of the transformation of WMH volume and the selected statistical approach on regression estimates, underlining the importance of assumption verification and transparent reporting. </w:t>
          <w:br/>
          <w:t>In our confirmatory analysis, we found higher DBP increase related to increase in WMH volume, independent of baseline DBP. This was seen in both the preregistered mixed model analysis and in the change score models Additionally, in an exploratory analyses, we found that higher SBP at baseline was associated with WMH progression in line with the literature (Brown et al., 2021). We also found that increases in SBP were associated with WMH progression, a finding that has to our knowledge only been described in one study (Godin et al., 2011) but is in line with the protective effects of intensive blood pressure control (Lai et al., 2020).</w:t>
          <w:br/>
          <w:t>DBP reflects the balance between peripheral vascular resistance and large artery stiffness while SBP increases with both vascular resistance and large artery stiffness (Pinto (</w:t>
        </w:r>
      </w:ins>
      <w:hyperlink w:anchor="ref-pinto07" w:tgtFrame="#ref-pinto07">
        <w:ins w:id="1023" w:author="Author" w:date="2024-02-21T09:46:00Z">
          <w:r>
            <w:rPr>
              <w:rStyle w:val="InternetLink"/>
              <w:rFonts w:ascii="Arial" w:hAnsi="Arial"/>
            </w:rPr>
            <w:t>2007</w:t>
          </w:r>
        </w:ins>
      </w:hyperlink>
      <w:ins w:id="1024" w:author="Author" w:date="2024-02-21T09:46:00Z">
        <w:r>
          <w:rPr>
            <w:rFonts w:ascii="Arial" w:hAnsi="Arial"/>
          </w:rPr>
          <w:t>)). In the course of aging, SBP and DBP increase in parallel, driven by both vascular resistance and large arterial stiffness until around 55 years. After that, large artery stiffness dominates and leads to further increases of SBP while DBP levels off or slightly decreases (Kaess et al. (</w:t>
        </w:r>
      </w:ins>
      <w:hyperlink w:anchor="ref-kaess12" w:tgtFrame="#ref-kaess12">
        <w:ins w:id="1025" w:author="Author" w:date="2024-02-21T09:46:00Z">
          <w:r>
            <w:rPr>
              <w:rStyle w:val="InternetLink"/>
              <w:rFonts w:ascii="Arial" w:hAnsi="Arial"/>
            </w:rPr>
            <w:t>2012</w:t>
          </w:r>
        </w:ins>
      </w:hyperlink>
      <w:ins w:id="1026" w:author="Author" w:date="2024-02-21T09:46:00Z">
        <w:r>
          <w:rPr>
            <w:rFonts w:ascii="Arial" w:hAnsi="Arial"/>
          </w:rPr>
          <w:t>); Franklin et al. (</w:t>
        </w:r>
      </w:ins>
      <w:hyperlink w:anchor="ref-franklin97" w:tgtFrame="#ref-franklin97">
        <w:ins w:id="1027" w:author="Author" w:date="2024-02-21T09:46:00Z">
          <w:r>
            <w:rPr>
              <w:rStyle w:val="InternetLink"/>
              <w:rFonts w:ascii="Arial" w:hAnsi="Arial"/>
            </w:rPr>
            <w:t>1997</w:t>
          </w:r>
        </w:ins>
      </w:hyperlink>
      <w:ins w:id="1028" w:author="Author" w:date="2024-02-21T09:46:00Z">
        <w:r>
          <w:rPr>
            <w:rFonts w:ascii="Arial" w:hAnsi="Arial"/>
          </w:rPr>
          <w:t>)). Previous studies have stressed the stronger association of concurrent SBP with WMH volume in the elderly, and a stronger effect of mid-life DBP on WMH in late-life (Wartolowska and Webb (</w:t>
        </w:r>
      </w:ins>
      <w:hyperlink w:anchor="ref-wartolowska21" w:tgtFrame="#ref-wartolowska21">
        <w:ins w:id="1029" w:author="Author" w:date="2024-02-21T09:46:00Z">
          <w:r>
            <w:rPr>
              <w:rStyle w:val="InternetLink"/>
              <w:rFonts w:ascii="Arial" w:hAnsi="Arial"/>
            </w:rPr>
            <w:t>2021</w:t>
          </w:r>
        </w:ins>
      </w:hyperlink>
      <w:ins w:id="1030" w:author="Author" w:date="2024-02-21T09:46:00Z">
        <w:r>
          <w:rPr>
            <w:rFonts w:ascii="Arial" w:hAnsi="Arial"/>
          </w:rPr>
          <w:t>)). While this was a cross-sectional study, our results supported the stronger effect of baseline SBP compared to baseline DBP but similar effects of BP change (Wilkinson and Webb (</w:t>
        </w:r>
      </w:ins>
      <w:hyperlink w:anchor="ref-wilkinson22" w:tgtFrame="#ref-wilkinson22">
        <w:ins w:id="1031" w:author="Author" w:date="2024-02-21T09:46:00Z">
          <w:r>
            <w:rPr>
              <w:rStyle w:val="InternetLink"/>
              <w:rFonts w:ascii="Arial" w:hAnsi="Arial"/>
            </w:rPr>
            <w:t>2022</w:t>
          </w:r>
        </w:ins>
      </w:hyperlink>
      <w:ins w:id="1032" w:author="Author" w:date="2024-02-21T09:46:00Z">
        <w:r>
          <w:rPr>
            <w:rFonts w:ascii="Arial" w:hAnsi="Arial"/>
          </w:rPr>
          <w:t>)).</w:t>
          <w:br/>
          <w:t>Previous studies have focused on SBP reduction due to its strong age-related increase and greater importance for cardiovascular events in the elderly (Wang et al. (</w:t>
        </w:r>
      </w:ins>
      <w:hyperlink w:anchor="ref-wang05" w:tgtFrame="#ref-wang05">
        <w:ins w:id="1033" w:author="Author" w:date="2024-02-21T09:46:00Z">
          <w:r>
            <w:rPr>
              <w:rStyle w:val="InternetLink"/>
              <w:rFonts w:ascii="Arial" w:hAnsi="Arial"/>
            </w:rPr>
            <w:t>2005</w:t>
          </w:r>
        </w:ins>
      </w:hyperlink>
      <w:ins w:id="1034" w:author="Author" w:date="2024-02-21T09:46:00Z">
        <w:r>
          <w:rPr>
            <w:rFonts w:ascii="Arial" w:hAnsi="Arial"/>
          </w:rPr>
          <w:t>)). In the SPRINT-MIND trial, the intensive control of SBP group (mean after intervention of 120 mm Hg) vs the standard SBP control group (mean of 135 mm Hg) showed significantly less WMH progression (0.92 cm3 vs 1.45 cm3) (Nasrallah et al. (</w:t>
        </w:r>
      </w:ins>
      <w:hyperlink w:anchor="ref-nasrallahAssociationIntensiveVs2019" w:tgtFrame="#ref-nasrallahAssociationIntensiveVs2019">
        <w:ins w:id="1035" w:author="Author" w:date="2024-02-21T09:46:00Z">
          <w:r>
            <w:rPr>
              <w:rStyle w:val="InternetLink"/>
              <w:rFonts w:ascii="Arial" w:hAnsi="Arial"/>
            </w:rPr>
            <w:t>2019</w:t>
          </w:r>
        </w:ins>
      </w:hyperlink>
      <w:ins w:id="1036" w:author="Author" w:date="2024-02-21T09:46:00Z">
        <w:r>
          <w:rPr>
            <w:rFonts w:ascii="Arial" w:hAnsi="Arial"/>
          </w:rPr>
          <w:t>)). DBP also reduced in the main SPRINT trial but no data was reported in relation to WMH progression (SPRINT Research Group et al. (</w:t>
        </w:r>
      </w:ins>
      <w:hyperlink w:anchor="ref-sprintresearchgroup15" w:tgtFrame="#ref-sprintresearchgroup15">
        <w:ins w:id="1037" w:author="Author" w:date="2024-02-21T09:46:00Z">
          <w:r>
            <w:rPr>
              <w:rStyle w:val="InternetLink"/>
              <w:rFonts w:ascii="Arial" w:hAnsi="Arial"/>
            </w:rPr>
            <w:t>2015</w:t>
          </w:r>
        </w:ins>
      </w:hyperlink>
      <w:ins w:id="1038" w:author="Author" w:date="2024-02-21T09:46:00Z">
        <w:r>
          <w:rPr>
            <w:rFonts w:ascii="Arial" w:hAnsi="Arial"/>
          </w:rPr>
          <w:t>)). Intensive BP control did not induce hypoperfusion in Croall et al. (</w:t>
        </w:r>
      </w:ins>
      <w:hyperlink w:anchor="ref-croall18" w:tgtFrame="#ref-croall18">
        <w:ins w:id="1039" w:author="Author" w:date="2024-02-21T09:46:00Z">
          <w:r>
            <w:rPr>
              <w:rStyle w:val="InternetLink"/>
              <w:rFonts w:ascii="Arial" w:hAnsi="Arial"/>
            </w:rPr>
            <w:t>2018</w:t>
          </w:r>
        </w:ins>
      </w:hyperlink>
      <w:ins w:id="1040" w:author="Author" w:date="2024-02-21T09:46:00Z">
        <w:r>
          <w:rPr>
            <w:rFonts w:ascii="Arial" w:hAnsi="Arial"/>
          </w:rPr>
          <w:t>) but excessively low DBP might be associated with an increased risk for stroke and cardiovascular disease (Somes et al. (</w:t>
        </w:r>
      </w:ins>
      <w:hyperlink w:anchor="ref-somes99" w:tgtFrame="#ref-somes99">
        <w:ins w:id="1041" w:author="Author" w:date="2024-02-21T09:46:00Z">
          <w:r>
            <w:rPr>
              <w:rStyle w:val="InternetLink"/>
              <w:rFonts w:ascii="Arial" w:hAnsi="Arial"/>
            </w:rPr>
            <w:t>1999</w:t>
          </w:r>
        </w:ins>
      </w:hyperlink>
      <w:ins w:id="1042" w:author="Author" w:date="2024-02-21T09:46:00Z">
        <w:r>
          <w:rPr>
            <w:rFonts w:ascii="Arial" w:hAnsi="Arial"/>
          </w:rPr>
          <w:t>)).</w:t>
          <w:br/>
          <w:t>We did not find evidence for an association of abdominal obesity, measured using WHR, with WMH progression. Despite obesity being a risk factor for dementia, its association with imaging markers of cSVD is relatively small compared to hypertension (Arnoldussen et al. (</w:t>
        </w:r>
      </w:ins>
      <w:hyperlink w:anchor="X7e74b322196fb7da72135ed9df16bfcb333c5a4" w:tgtFrame="#X7e74b322196fb7da72135ed9df16bfcb333c5a4">
        <w:ins w:id="1043" w:author="Author" w:date="2024-02-21T09:46:00Z">
          <w:r>
            <w:rPr>
              <w:rStyle w:val="InternetLink"/>
              <w:rFonts w:ascii="Arial" w:hAnsi="Arial"/>
            </w:rPr>
            <w:t>2019</w:t>
          </w:r>
        </w:ins>
      </w:hyperlink>
      <w:ins w:id="1044" w:author="Author" w:date="2024-02-21T09:46:00Z">
        <w:r>
          <w:rPr>
            <w:rFonts w:ascii="Arial" w:hAnsi="Arial"/>
          </w:rPr>
          <w:t>); Dearborn et al. (</w:t>
        </w:r>
      </w:ins>
      <w:hyperlink w:anchor="ref-dearbornObesityInsulinResistance2015" w:tgtFrame="#ref-dearbornObesityInsulinResistance2015">
        <w:ins w:id="1045" w:author="Author" w:date="2024-02-21T09:46:00Z">
          <w:r>
            <w:rPr>
              <w:rStyle w:val="InternetLink"/>
              <w:rFonts w:ascii="Arial" w:hAnsi="Arial"/>
            </w:rPr>
            <w:t>2015</w:t>
          </w:r>
        </w:ins>
      </w:hyperlink>
      <w:ins w:id="1046" w:author="Author" w:date="2024-02-21T09:46:00Z">
        <w:r>
          <w:rPr>
            <w:rFonts w:ascii="Arial" w:hAnsi="Arial"/>
          </w:rPr>
          <w:t>); Livingston et al. (</w:t>
        </w:r>
      </w:ins>
      <w:hyperlink w:anchor="X96507da29cdffbf85437bd6c75952483b9ef6d0" w:tgtFrame="#X96507da29cdffbf85437bd6c75952483b9ef6d0">
        <w:ins w:id="1047" w:author="Author" w:date="2024-02-21T09:46:00Z">
          <w:r>
            <w:rPr>
              <w:rStyle w:val="InternetLink"/>
              <w:rFonts w:ascii="Arial" w:hAnsi="Arial"/>
            </w:rPr>
            <w:t>2020</w:t>
          </w:r>
        </w:ins>
      </w:hyperlink>
      <w:ins w:id="1048" w:author="Author" w:date="2024-02-21T09:46:00Z">
        <w:r>
          <w:rPr>
            <w:rFonts w:ascii="Arial" w:hAnsi="Arial"/>
          </w:rPr>
          <w:t>); Debette et al. (</w:t>
        </w:r>
      </w:ins>
      <w:hyperlink w:anchor="ref-debette11" w:tgtFrame="#ref-debette11">
        <w:ins w:id="1049" w:author="Author" w:date="2024-02-21T09:46:00Z">
          <w:r>
            <w:rPr>
              <w:rStyle w:val="InternetLink"/>
              <w:rFonts w:ascii="Arial" w:hAnsi="Arial"/>
            </w:rPr>
            <w:t>2011</w:t>
          </w:r>
        </w:ins>
      </w:hyperlink>
      <w:ins w:id="1050" w:author="Author" w:date="2024-02-21T09:46:00Z">
        <w:r>
          <w:rPr>
            <w:rFonts w:ascii="Arial" w:hAnsi="Arial"/>
          </w:rPr>
          <w:t>)), making effect sizes possibly too small for being detected in the current analysis as also indicated by the power analysis.</w:t>
          <w:br/>
          <w:t>In line with previous studies, we found that WMH progression was associated with global cognitive decline (Hamilton et al. (</w:t>
        </w:r>
      </w:ins>
      <w:hyperlink w:anchor="ref-hamilton21" w:tgtFrame="#ref-hamilton21">
        <w:ins w:id="1051" w:author="Author" w:date="2024-02-21T09:46:00Z">
          <w:r>
            <w:rPr>
              <w:rStyle w:val="InternetLink"/>
              <w:rFonts w:ascii="Arial" w:hAnsi="Arial"/>
            </w:rPr>
            <w:t>2021</w:t>
          </w:r>
        </w:ins>
      </w:hyperlink>
      <w:ins w:id="1052" w:author="Author" w:date="2024-02-21T09:46:00Z">
        <w:r>
          <w:rPr>
            <w:rFonts w:ascii="Arial" w:hAnsi="Arial"/>
          </w:rPr>
          <w:t>); Kloppenborg et al. (</w:t>
        </w:r>
      </w:ins>
      <w:hyperlink w:anchor="X6c46b7734a36ad0b148dd2439f1429135d34f40" w:tgtFrame="#X6c46b7734a36ad0b148dd2439f1429135d34f40">
        <w:ins w:id="1053" w:author="Author" w:date="2024-02-21T09:46:00Z">
          <w:r>
            <w:rPr>
              <w:rStyle w:val="InternetLink"/>
              <w:rFonts w:ascii="Arial" w:hAnsi="Arial"/>
            </w:rPr>
            <w:t>2014</w:t>
          </w:r>
        </w:ins>
      </w:hyperlink>
      <w:ins w:id="1054" w:author="Author" w:date="2024-02-21T09:46:00Z">
        <w:r>
          <w:rPr>
            <w:rFonts w:ascii="Arial" w:hAnsi="Arial"/>
          </w:rPr>
          <w:t>)). This association amounted to a reduction of -0.03 in the normalized global cognition score per 1 cm</w:t>
        </w:r>
      </w:ins>
      <w:ins w:id="1055" w:author="Author" w:date="2024-02-21T09:46:00Z">
        <w:r>
          <w:rPr>
            <w:rFonts w:ascii="Arial" w:hAnsi="Arial"/>
            <w:vertAlign w:val="superscript"/>
          </w:rPr>
          <w:t xml:space="preserve">3 </w:t>
        </w:r>
      </w:ins>
      <w:ins w:id="1056" w:author="Author" w:date="2024-02-21T09:46:00Z">
        <w:r>
          <w:rPr>
            <w:rFonts w:ascii="Arial" w:hAnsi="Arial"/>
          </w:rPr>
          <w:t>(equivalent to ~6x of the average per year increase) of WMH volume increase (according to a robust model adjusting for age and time elapsed). A year elapsed accounted for -0.048 decrease in global cognition, or -0.044 when simultaneously adjusting for WMH change.</w:t>
          <w:br/>
          <w:t>We did not find a statistically significant evidence of an association for executive function, which might be due to the usage of a single rather simple test (TMT) to assess it. Still the association with WMH progression was negative as expected and the BF of 0.99 indicated that no conclusive evidence could be drawn. Despite the simple assessment of executive function, our data did not support the notion that WMH predominantly affect executive functions dependent on frontal brain networks. Rather, our results are in line with a more universal negative effect of WMH volume on cognitive function (Hamilton et al. (</w:t>
        </w:r>
      </w:ins>
      <w:hyperlink w:anchor="ref-hamilton21">
        <w:ins w:id="1057" w:author="Author" w:date="2024-02-21T09:46:00Z">
          <w:r>
            <w:rPr>
              <w:rStyle w:val="InternetLink"/>
              <w:rFonts w:ascii="Arial" w:hAnsi="Arial"/>
            </w:rPr>
            <w:t>2021</w:t>
          </w:r>
        </w:ins>
      </w:hyperlink>
      <w:ins w:id="1058" w:author="Author" w:date="2024-02-21T09:46:00Z">
        <w:r>
          <w:rPr>
            <w:rFonts w:ascii="Arial" w:hAnsi="Arial"/>
          </w:rPr>
          <w:t>)).</w:t>
          <w:br/>
          <w:t>We did not find any gender-specific associations of risk factors or cognitive outcomes with WMH progression. Females had higher WMH volumes at baseline which is in line with (Lohner et al., 2022) who showed that WMH trajectories between men and women diverge around the age of 60. WMH progression in our study did not differ between genders similar to previous studies (Brown, Low, and Markus (</w:t>
        </w:r>
      </w:ins>
      <w:hyperlink w:anchor="ref-brown21" w:tgtFrame="#ref-brown21">
        <w:ins w:id="1059" w:author="Author" w:date="2024-02-21T09:46:00Z">
          <w:r>
            <w:rPr>
              <w:rStyle w:val="InternetLink"/>
              <w:rFonts w:ascii="Arial" w:hAnsi="Arial"/>
            </w:rPr>
            <w:t>2021</w:t>
          </w:r>
        </w:ins>
      </w:hyperlink>
      <w:ins w:id="1060" w:author="Author" w:date="2024-02-21T09:46:00Z">
        <w:r>
          <w:rPr>
            <w:rFonts w:ascii="Arial" w:hAnsi="Arial"/>
          </w:rPr>
          <w:t>)). We did not find evidence for a differential association of cardiovascular risk factors and WMH between genders as suggested in (Alqarni et al. (</w:t>
        </w:r>
      </w:ins>
      <w:hyperlink w:anchor="ref-alqarni20" w:tgtFrame="#ref-alqarni20">
        <w:ins w:id="1061" w:author="Author" w:date="2024-02-21T09:46:00Z">
          <w:r>
            <w:rPr>
              <w:rStyle w:val="InternetLink"/>
              <w:rFonts w:ascii="Arial" w:hAnsi="Arial"/>
            </w:rPr>
            <w:t>2020</w:t>
          </w:r>
        </w:ins>
      </w:hyperlink>
      <w:ins w:id="1062" w:author="Author" w:date="2024-02-21T09:46:00Z">
        <w:r>
          <w:rPr>
            <w:rFonts w:ascii="Arial" w:hAnsi="Arial"/>
          </w:rPr>
          <w:t>); Sachdev et al. (</w:t>
        </w:r>
      </w:ins>
      <w:hyperlink w:anchor="ref-sachdev09" w:tgtFrame="#ref-sachdev09">
        <w:ins w:id="1063" w:author="Author" w:date="2024-02-21T09:46:00Z">
          <w:r>
            <w:rPr>
              <w:rStyle w:val="InternetLink"/>
              <w:rFonts w:ascii="Arial" w:hAnsi="Arial"/>
            </w:rPr>
            <w:t>2009</w:t>
          </w:r>
        </w:ins>
      </w:hyperlink>
      <w:ins w:id="1064" w:author="Author" w:date="2024-02-21T09:46:00Z">
        <w:r>
          <w:rPr>
            <w:rFonts w:ascii="Arial" w:hAnsi="Arial"/>
          </w:rPr>
          <w:t>),;Bonberg et al., 2022; Schindler et al., 2023). This might be due to the age range of our sample which included both pre-, peri- and post-menopausal women. This might have reduced the power to detect differential effects which might be most pronounced in the transition phase (Schindler et al., 2023). Also regarding the cognitive consequences of WMH progression, no differences between genders were seen. Still, we cannot rule out that we were underpowered to detect these effects or that gender differences might have been observed in studies including more pre-and peri-menopausal women.</w:t>
          <w:br/>
          <w:t>Finally, in an exploratory analysis of spatial patterns of WMH, we found that WMH progression mainly occurred in the frontal periventricular WM. Progression was also observed in occipital periventricular WM but less so in deep occipital WM. This is in line with previous reports of gradual extension of existing WMH (which start to appear around the ventricles) into nearby normal appearing WM (Promjunyakul et al. (</w:t>
        </w:r>
      </w:ins>
      <w:hyperlink w:anchor="Xf64b60b9208f140e6a87329cb3e70281ccfd3e8" w:tgtFrame="#Xf64b60b9208f140e6a87329cb3e70281ccfd3e8">
        <w:ins w:id="1065" w:author="Author" w:date="2024-02-21T09:46:00Z">
          <w:r>
            <w:rPr>
              <w:rStyle w:val="InternetLink"/>
              <w:rFonts w:ascii="Arial" w:hAnsi="Arial"/>
            </w:rPr>
            <w:t>2018</w:t>
          </w:r>
        </w:ins>
      </w:hyperlink>
      <w:ins w:id="1066" w:author="Author" w:date="2024-02-21T09:46:00Z">
        <w:r>
          <w:rPr>
            <w:rFonts w:ascii="Arial" w:hAnsi="Arial"/>
          </w:rPr>
          <w:t>)). Stronger DBP increase was also associated with frontal-periventricular WMH progression. There was no DBP or WHR-associated increase in any other spatial patterns. Specifically, component 4 including deep occipital WMH which might be reflective of cerebral amyloid angiopathy did not change in relation to the risk factors and was overall relatively stable (Thanprasertsuk et al. (</w:t>
        </w:r>
      </w:ins>
      <w:hyperlink w:anchor="ref-thanprasertsuk14" w:tgtFrame="#ref-thanprasertsuk14">
        <w:ins w:id="1067" w:author="Author" w:date="2024-02-21T09:46:00Z">
          <w:r>
            <w:rPr>
              <w:rStyle w:val="InternetLink"/>
              <w:rFonts w:ascii="Arial" w:hAnsi="Arial"/>
            </w:rPr>
            <w:t>2014</w:t>
          </w:r>
        </w:ins>
      </w:hyperlink>
      <w:ins w:id="1068" w:author="Author" w:date="2024-02-21T09:46:00Z">
        <w:r>
          <w:rPr>
            <w:rFonts w:ascii="Arial" w:hAnsi="Arial"/>
          </w:rPr>
          <w:t>); Charidimou et al. (</w:t>
        </w:r>
      </w:ins>
      <w:hyperlink w:anchor="ref-charidimou22" w:tgtFrame="#ref-charidimou22">
        <w:ins w:id="1069" w:author="Author" w:date="2024-02-21T09:46:00Z">
          <w:r>
            <w:rPr>
              <w:rStyle w:val="InternetLink"/>
              <w:rFonts w:ascii="Arial" w:hAnsi="Arial"/>
            </w:rPr>
            <w:t>2022</w:t>
          </w:r>
        </w:ins>
      </w:hyperlink>
      <w:ins w:id="1070" w:author="Author" w:date="2024-02-21T09:46:00Z">
        <w:r>
          <w:rPr>
            <w:rFonts w:ascii="Arial" w:hAnsi="Arial"/>
          </w:rPr>
          <w:t>)). The lack of more specific associations might also reflect the relatively low total WMH volume and progression and limited variability in the spatial distribution of WMH in this cohort of community-dwelling non-demented elderly.</w:t>
        </w:r>
      </w:ins>
    </w:p>
    <w:p>
      <w:pPr>
        <w:pStyle w:val="Heading2"/>
        <w:rPr>
          <w:rFonts w:ascii="Arial" w:hAnsi="Arial"/>
          <w:ins w:id="1073" w:author="Author" w:date="2024-02-21T09:46:00Z"/>
        </w:rPr>
      </w:pPr>
      <w:ins w:id="1072" w:author="Author" w:date="2024-02-21T09:46:00Z">
        <w:r>
          <w:rPr>
            <w:rFonts w:ascii="Arial" w:hAnsi="Arial"/>
          </w:rPr>
          <w:t xml:space="preserve">Strengths and Limitations </w:t>
        </w:r>
      </w:ins>
    </w:p>
    <w:p>
      <w:pPr>
        <w:pStyle w:val="TextBody"/>
        <w:rPr>
          <w:rFonts w:ascii="Arial" w:hAnsi="Arial"/>
          <w:ins w:id="1075" w:author="Author" w:date="2024-02-21T09:46:00Z"/>
        </w:rPr>
      </w:pPr>
      <w:ins w:id="1074" w:author="Author" w:date="2024-02-21T09:46:00Z">
        <w:r>
          <w:rPr>
            <w:rFonts w:ascii="Arial" w:hAnsi="Arial"/>
          </w:rPr>
          <w:t>Strengths of this study are the rigorously preregistered hypotheses and openly accessible analyses in a well-powered and deeply phenotyped dataset. Limitations of the study are the lack of power for exploring gender effects, the lack of information on menopausal status and the WEIRDness (Western Educated Industrialized Rich Democracies) of the sample. Results should be replicated in a more diverse sample to ensure generalizability (Kawas et al., 2021).</w:t>
        </w:r>
      </w:ins>
    </w:p>
    <w:p>
      <w:pPr>
        <w:pStyle w:val="Heading2"/>
        <w:rPr>
          <w:rFonts w:ascii="Arial" w:hAnsi="Arial"/>
          <w:ins w:id="1077" w:author="Author" w:date="2024-02-21T09:46:00Z"/>
        </w:rPr>
      </w:pPr>
      <w:ins w:id="1076" w:author="Author" w:date="2024-02-21T09:46:00Z">
        <w:r>
          <w:rPr>
            <w:rFonts w:ascii="Arial" w:hAnsi="Arial"/>
          </w:rPr>
          <w:t>Conclusion</w:t>
        </w:r>
      </w:ins>
    </w:p>
    <w:p>
      <w:pPr>
        <w:pStyle w:val="TextBody"/>
        <w:rPr>
          <w:rFonts w:ascii="Arial" w:hAnsi="Arial"/>
        </w:rPr>
      </w:pPr>
      <w:ins w:id="1078" w:author="Author" w:date="2024-02-21T09:46:00Z">
        <w:r>
          <w:rPr>
            <w:rFonts w:ascii="Arial" w:hAnsi="Arial"/>
          </w:rPr>
          <w:t>Taken together, these results indicate that strict control of blood pressure in both men and women would contribute to limit WMH progression and related global cognitive decline. Further research is needed, especially well-powered longitudinal assessments of WMH progression across mid-age and menopause, in order to establish sex/gender-specific guidelines on optimal vascular risk management for brain health.</w:t>
        </w:r>
      </w:ins>
      <w:r>
        <w:br w:type="page"/>
      </w:r>
    </w:p>
    <w:p>
      <w:pPr>
        <w:pStyle w:val="Heading1"/>
        <w:rPr>
          <w:rFonts w:ascii="Arial" w:hAnsi="Arial"/>
          <w:del w:id="1080" w:author="Author" w:date="2024-02-21T09:46:00Z"/>
        </w:rPr>
      </w:pPr>
      <w:del w:id="1079" w:author="Author" w:date="2024-02-21T09:46:00Z">
        <w:r>
          <w:rPr>
            <w:rFonts w:ascii="Arial" w:hAnsi="Arial"/>
          </w:rPr>
          <w:delText>Contributions:</w:delText>
        </w:r>
      </w:del>
    </w:p>
    <w:p>
      <w:pPr>
        <w:pStyle w:val="ListParagraph"/>
        <w:ind w:left="0" w:hanging="0"/>
        <w:rPr>
          <w:rFonts w:ascii="Arial" w:hAnsi="Arial"/>
          <w:del w:id="1082" w:author="Author" w:date="2024-02-21T09:46:00Z"/>
        </w:rPr>
      </w:pPr>
      <w:del w:id="1081" w:author="Author" w:date="2024-02-21T09:46:00Z">
        <w:r>
          <w:rPr>
            <w:rFonts w:ascii="Arial" w:hAnsi="Arial"/>
            <w:szCs w:val="28"/>
          </w:rPr>
          <w:delText xml:space="preserve">FB: Conceptualization, Data Curation, Formal Analysis, Writing original draft, </w:delText>
        </w:r>
      </w:del>
    </w:p>
    <w:p>
      <w:pPr>
        <w:pStyle w:val="Normal"/>
        <w:rPr>
          <w:rFonts w:ascii="Arial" w:hAnsi="Arial"/>
          <w:del w:id="1084" w:author="Author" w:date="2024-02-21T09:46:00Z"/>
        </w:rPr>
      </w:pPr>
      <w:del w:id="1083" w:author="Author" w:date="2024-02-21T09:46:00Z">
        <w:r>
          <w:rPr>
            <w:rFonts w:ascii="Arial" w:hAnsi="Arial"/>
          </w:rPr>
          <w:delText>LL: Data Curation, Writing – review &amp; editing</w:delText>
        </w:r>
      </w:del>
    </w:p>
    <w:p>
      <w:pPr>
        <w:pStyle w:val="ListParagraph"/>
        <w:ind w:left="0" w:hanging="0"/>
        <w:rPr>
          <w:rFonts w:ascii="Arial" w:hAnsi="Arial"/>
          <w:del w:id="1086" w:author="Author" w:date="2024-02-21T09:46:00Z"/>
        </w:rPr>
      </w:pPr>
      <w:del w:id="1085" w:author="Author" w:date="2024-02-21T09:46:00Z">
        <w:r>
          <w:rPr>
            <w:rFonts w:ascii="Arial" w:hAnsi="Arial"/>
            <w:szCs w:val="28"/>
          </w:rPr>
          <w:delText>ML: Funding Acquisition, Project Administration, Resources</w:delText>
          <w:br/>
          <w:delText>SRH: Conceptualization, Funding Acquisition</w:delText>
          <w:br/>
          <w:delText>AV: Conceptualization, Funding Acquisition, Resources</w:delText>
        </w:r>
      </w:del>
    </w:p>
    <w:p>
      <w:pPr>
        <w:pStyle w:val="ListParagraph"/>
        <w:ind w:left="0" w:hanging="0"/>
        <w:rPr>
          <w:rFonts w:ascii="Arial" w:hAnsi="Arial"/>
          <w:del w:id="1088" w:author="Author" w:date="2024-02-21T09:46:00Z"/>
        </w:rPr>
      </w:pPr>
      <w:del w:id="1087" w:author="Author" w:date="2024-02-21T09:46:00Z">
        <w:r>
          <w:rPr>
            <w:rFonts w:ascii="Arial" w:hAnsi="Arial"/>
            <w:szCs w:val="28"/>
          </w:rPr>
          <w:delText>VW: Conceptualization, Writing – review &amp; editing, Supervision</w:delText>
        </w:r>
      </w:del>
    </w:p>
    <w:p>
      <w:pPr>
        <w:pStyle w:val="Normal"/>
        <w:spacing w:lineRule="auto" w:line="259" w:before="0" w:after="160"/>
        <w:rPr>
          <w:rFonts w:ascii="Arial" w:hAnsi="Arial" w:eastAsia="" w:cs="Mangal" w:eastAsiaTheme="majorEastAsia"/>
          <w:color w:val="2F5496" w:themeColor="accent1" w:themeShade="bf"/>
          <w:sz w:val="32"/>
          <w:szCs w:val="29"/>
          <w:del w:id="1090" w:author="Author" w:date="2024-02-21T09:46:00Z"/>
        </w:rPr>
      </w:pPr>
      <w:del w:id="1089" w:author="Author" w:date="2024-02-21T09:46:00Z">
        <w:r>
          <w:rPr>
            <w:rFonts w:eastAsia="" w:cs="Mangal" w:eastAsiaTheme="majorEastAsia" w:ascii="Arial" w:hAnsi="Arial"/>
            <w:color w:val="2F5496" w:themeColor="accent1" w:themeShade="bf"/>
            <w:sz w:val="32"/>
            <w:szCs w:val="29"/>
          </w:rPr>
        </w:r>
      </w:del>
    </w:p>
    <w:p>
      <w:pPr>
        <w:pStyle w:val="Heading1"/>
        <w:rPr>
          <w:rFonts w:ascii="Arial" w:hAnsi="Arial"/>
        </w:rPr>
      </w:pPr>
      <w:r>
        <w:rPr>
          <w:rFonts w:ascii="Arial" w:hAnsi="Arial"/>
        </w:rPr>
      </w:r>
      <w:r>
        <w:br w:type="page"/>
      </w:r>
    </w:p>
    <w:p>
      <w:pPr>
        <w:pStyle w:val="Heading1"/>
        <w:rPr>
          <w:rFonts w:ascii="Arial" w:hAnsi="Arial"/>
        </w:rPr>
      </w:pPr>
      <w:r>
        <w:rPr>
          <w:rFonts w:ascii="Arial" w:hAnsi="Arial"/>
        </w:rPr>
        <w:t>References</w:t>
      </w:r>
    </w:p>
    <w:p>
      <w:pPr>
        <w:pStyle w:val="Bibliography"/>
        <w:rPr/>
      </w:pPr>
      <w:ins w:id="1091" w:author="Author" w:date="2024-02-21T09:46:00Z">
        <w:r>
          <w:rPr>
            <w:rFonts w:ascii="Arial" w:hAnsi="Arial"/>
          </w:rPr>
          <w:t xml:space="preserve">Alqarni, Abdullah, Jiyang Jiang, John D. Crawford, Forrest Koch, Henry Brodaty, Perminder Sachdev, and Wei Wen. 2020. “Sex Differences in Risk Factors for White Matter Hyperintensities in Non-demented Older Individuals.” </w:t>
        </w:r>
      </w:ins>
      <w:ins w:id="1092" w:author="Author" w:date="2024-02-21T09:46:00Z">
        <w:r>
          <w:rPr>
            <w:rFonts w:ascii="Arial" w:hAnsi="Arial"/>
            <w:i/>
            <w:iCs/>
          </w:rPr>
          <w:t>Neurobiology of Aging</w:t>
        </w:r>
      </w:ins>
      <w:ins w:id="1093" w:author="Author" w:date="2024-02-21T09:46:00Z">
        <w:r>
          <w:rPr>
            <w:rFonts w:ascii="Arial" w:hAnsi="Arial"/>
          </w:rPr>
          <w:t xml:space="preserve">. </w:t>
        </w:r>
      </w:ins>
      <w:hyperlink r:id="rId10" w:tgtFrame="https://doi.org/10.1016/j.neurobiolaging.2020.11.001">
        <w:ins w:id="1094" w:author="Author" w:date="2024-02-21T09:46:00Z">
          <w:r>
            <w:rPr>
              <w:rStyle w:val="InternetLink"/>
              <w:rFonts w:ascii="Arial" w:hAnsi="Arial"/>
            </w:rPr>
            <w:t>https://doi.org/10.1016/j.neurobiolaging.2020.11.001</w:t>
          </w:r>
        </w:ins>
      </w:hyperlink>
      <w:ins w:id="1095" w:author="Author" w:date="2024-02-21T09:46:00Z">
        <w:r>
          <w:rPr>
            <w:rFonts w:ascii="Arial" w:hAnsi="Arial"/>
          </w:rPr>
          <w:t>.</w:t>
        </w:r>
      </w:ins>
    </w:p>
    <w:p>
      <w:pPr>
        <w:pStyle w:val="Bibliography"/>
        <w:rPr/>
      </w:pPr>
      <w:ins w:id="1097" w:author="Author" w:date="2024-02-21T09:46:00Z">
        <w:r>
          <w:rPr>
            <w:rFonts w:ascii="Arial" w:hAnsi="Arial"/>
          </w:rPr>
          <w:t xml:space="preserve">Armstrong, Nicola J., Karen A. Mather, Muralidharan Sargurupremraj, Maria J. Knol, Rainer Malik, Claudia L. Satizabal, Lisa R. Yanek, et al. 2020. “Common Genetic Variation Indicates Separate Causes for Periventricular and Deep White Matter Hyperintensities.” </w:t>
        </w:r>
      </w:ins>
      <w:ins w:id="1098" w:author="Author" w:date="2024-02-21T09:46:00Z">
        <w:r>
          <w:rPr>
            <w:rFonts w:ascii="Arial" w:hAnsi="Arial"/>
            <w:i/>
            <w:iCs/>
          </w:rPr>
          <w:t>Stroke</w:t>
        </w:r>
      </w:ins>
      <w:ins w:id="1099" w:author="Author" w:date="2024-02-21T09:46:00Z">
        <w:r>
          <w:rPr>
            <w:rFonts w:ascii="Arial" w:hAnsi="Arial"/>
          </w:rPr>
          <w:t xml:space="preserve"> 51 (7): 2111–21. </w:t>
        </w:r>
      </w:ins>
      <w:hyperlink r:id="rId11" w:tgtFrame="https://doi.org/10.1161/STROKEAHA.119.027544">
        <w:ins w:id="1100" w:author="Author" w:date="2024-02-21T09:46:00Z">
          <w:r>
            <w:rPr>
              <w:rStyle w:val="InternetLink"/>
              <w:rFonts w:ascii="Arial" w:hAnsi="Arial"/>
            </w:rPr>
            <w:t>https://doi.org/10.1161/STROKEAHA.119.027544</w:t>
          </w:r>
        </w:ins>
      </w:hyperlink>
      <w:ins w:id="1101" w:author="Author" w:date="2024-02-21T09:46:00Z">
        <w:r>
          <w:rPr>
            <w:rFonts w:ascii="Arial" w:hAnsi="Arial"/>
          </w:rPr>
          <w:t>.</w:t>
        </w:r>
      </w:ins>
    </w:p>
    <w:p>
      <w:pPr>
        <w:pStyle w:val="Bibliography"/>
        <w:rPr/>
      </w:pPr>
      <w:ins w:id="1103" w:author="Author" w:date="2024-02-21T09:46:00Z">
        <w:r>
          <w:rPr>
            <w:rFonts w:ascii="Arial" w:hAnsi="Arial"/>
          </w:rPr>
          <w:t xml:space="preserve">Arnoldussen, Ilse A. C., Deborah R. Gustafson, Esther M. C. Leijsen, Frank-Erik de Leeuw, and Amanda J. Kiliaan. 2019. “Adiposity Is Related to Cerebrovascular and Brain Volumetry Outcomes in the RUN DMC Study.” </w:t>
        </w:r>
      </w:ins>
      <w:ins w:id="1104" w:author="Author" w:date="2024-02-21T09:46:00Z">
        <w:r>
          <w:rPr>
            <w:rFonts w:ascii="Arial" w:hAnsi="Arial"/>
            <w:i/>
            <w:iCs/>
          </w:rPr>
          <w:t>Neurology</w:t>
        </w:r>
      </w:ins>
      <w:ins w:id="1105" w:author="Author" w:date="2024-02-21T09:46:00Z">
        <w:r>
          <w:rPr>
            <w:rFonts w:ascii="Arial" w:hAnsi="Arial"/>
          </w:rPr>
          <w:t xml:space="preserve"> 93 (9): e864. </w:t>
        </w:r>
      </w:ins>
      <w:hyperlink r:id="rId12" w:tgtFrame="https://doi.org/10.1212/WNL.0000000000008002">
        <w:ins w:id="1106" w:author="Author" w:date="2024-02-21T09:46:00Z">
          <w:r>
            <w:rPr>
              <w:rStyle w:val="InternetLink"/>
              <w:rFonts w:ascii="Arial" w:hAnsi="Arial"/>
            </w:rPr>
            <w:t>https://doi.org/10.1212/WNL.0000000000008002</w:t>
          </w:r>
        </w:ins>
      </w:hyperlink>
      <w:ins w:id="1107" w:author="Author" w:date="2024-02-21T09:46:00Z">
        <w:r>
          <w:rPr>
            <w:rFonts w:ascii="Arial" w:hAnsi="Arial"/>
          </w:rPr>
          <w:t>.</w:t>
        </w:r>
      </w:ins>
    </w:p>
    <w:p>
      <w:pPr>
        <w:pStyle w:val="Bibliography"/>
        <w:rPr/>
      </w:pPr>
      <w:ins w:id="1109" w:author="Author" w:date="2024-02-21T09:46:00Z">
        <w:r>
          <w:rPr>
            <w:rFonts w:ascii="Arial" w:hAnsi="Arial"/>
          </w:rPr>
          <w:t xml:space="preserve">Beyer, F., S. Kharabian Masouleh, J. M. Huntenburg, L. Lampe, T. Luck, S. G. Riedel-Heller, M. Loeffler, et al. 2017. “Higher Body Mass Index Is Associated with Reduced Posterior Default Mode Connectivity in Older Adults.” </w:t>
        </w:r>
      </w:ins>
      <w:ins w:id="1110" w:author="Author" w:date="2024-02-21T09:46:00Z">
        <w:r>
          <w:rPr>
            <w:rFonts w:ascii="Arial" w:hAnsi="Arial"/>
            <w:i/>
            <w:iCs/>
            <w:lang w:val="de-DE"/>
          </w:rPr>
          <w:t>Hum Brain Mapp</w:t>
        </w:r>
      </w:ins>
      <w:ins w:id="1111" w:author="Author" w:date="2024-02-21T09:46:00Z">
        <w:r>
          <w:rPr>
            <w:rFonts w:ascii="Arial" w:hAnsi="Arial"/>
            <w:lang w:val="de-DE"/>
          </w:rPr>
          <w:t xml:space="preserve"> 38 (7): 3502–15. </w:t>
        </w:r>
      </w:ins>
      <w:hyperlink r:id="rId13" w:tgtFrame="https://doi.org/10.1002/hbm.23605">
        <w:ins w:id="1112" w:author="Author" w:date="2024-02-21T09:46:00Z">
          <w:r>
            <w:rPr>
              <w:rStyle w:val="InternetLink"/>
              <w:rFonts w:ascii="Arial" w:hAnsi="Arial"/>
              <w:lang w:val="de-DE"/>
            </w:rPr>
            <w:t>https://doi.org/10.1002/hbm.23605</w:t>
          </w:r>
        </w:ins>
      </w:hyperlink>
      <w:ins w:id="1113" w:author="Author" w:date="2024-02-21T09:46:00Z">
        <w:r>
          <w:rPr>
            <w:rFonts w:ascii="Arial" w:hAnsi="Arial"/>
            <w:lang w:val="de-DE"/>
          </w:rPr>
          <w:t>.</w:t>
        </w:r>
      </w:ins>
    </w:p>
    <w:p>
      <w:pPr>
        <w:pStyle w:val="Bibliography"/>
        <w:rPr/>
      </w:pPr>
      <w:ins w:id="1115" w:author="Author" w:date="2024-02-21T09:46:00Z">
        <w:r>
          <w:rPr>
            <w:rFonts w:ascii="Arial" w:hAnsi="Arial"/>
            <w:lang w:val="de-DE"/>
          </w:rPr>
          <w:t xml:space="preserve">Bos, Daniel, Frank J. Wolters, Sirwan K. L. Darweesh, Meike W. Vernooij, Frank de Wolf, M. Arfan Ikram, and Albert Hofman. </w:t>
        </w:r>
      </w:ins>
      <w:ins w:id="1116" w:author="Author" w:date="2024-02-21T09:46:00Z">
        <w:r>
          <w:rPr>
            <w:rFonts w:ascii="Arial" w:hAnsi="Arial"/>
          </w:rPr>
          <w:t xml:space="preserve">2018. “Cerebral Small Vessel Disease and the Risk of Dementia: A Systematic Review and Meta-Analysis of Population-Based Evidence.” </w:t>
        </w:r>
      </w:ins>
      <w:ins w:id="1117" w:author="Author" w:date="2024-02-21T09:46:00Z">
        <w:r>
          <w:rPr>
            <w:rFonts w:ascii="Arial" w:hAnsi="Arial"/>
            <w:i/>
            <w:iCs/>
          </w:rPr>
          <w:t>Alzheimer’s &amp; Dementia</w:t>
        </w:r>
      </w:ins>
      <w:ins w:id="1118" w:author="Author" w:date="2024-02-21T09:46:00Z">
        <w:r>
          <w:rPr>
            <w:rFonts w:ascii="Arial" w:hAnsi="Arial"/>
          </w:rPr>
          <w:t xml:space="preserve"> 14 (11): 1482–92. </w:t>
        </w:r>
      </w:ins>
      <w:hyperlink r:id="rId14" w:tgtFrame="https://doi.org/10.1016/j.jalz.2018.04.007">
        <w:ins w:id="1119" w:author="Author" w:date="2024-02-21T09:46:00Z">
          <w:r>
            <w:rPr>
              <w:rStyle w:val="InternetLink"/>
              <w:rFonts w:ascii="Arial" w:hAnsi="Arial"/>
            </w:rPr>
            <w:t>https://doi.org/10.1016/j.jalz.2018.04.007</w:t>
          </w:r>
        </w:ins>
      </w:hyperlink>
      <w:ins w:id="1120" w:author="Author" w:date="2024-02-21T09:46:00Z">
        <w:r>
          <w:rPr>
            <w:rFonts w:ascii="Arial" w:hAnsi="Arial"/>
          </w:rPr>
          <w:t>.</w:t>
        </w:r>
      </w:ins>
    </w:p>
    <w:p>
      <w:pPr>
        <w:pStyle w:val="Bibliography"/>
        <w:rPr/>
      </w:pPr>
      <w:ins w:id="1122" w:author="Author" w:date="2024-02-21T09:46:00Z">
        <w:r>
          <w:rPr>
            <w:rFonts w:ascii="Arial" w:hAnsi="Arial"/>
          </w:rPr>
          <w:t xml:space="preserve">Brown, Robin, Audrey Low, and Hugh S. Markus. 2021. “Rate of, and Risk Factors for, White Matter Hyperintensity Growth: A Systematic Review and Meta-Analysis with Implications for Clinical Trial Design.” </w:t>
        </w:r>
      </w:ins>
      <w:ins w:id="1123" w:author="Author" w:date="2024-02-21T09:46:00Z">
        <w:r>
          <w:rPr>
            <w:rFonts w:ascii="Arial" w:hAnsi="Arial"/>
            <w:i/>
            <w:iCs/>
          </w:rPr>
          <w:t>Journal of Neurology, Neurosurgery &amp; Psychiatry</w:t>
        </w:r>
      </w:ins>
      <w:ins w:id="1124" w:author="Author" w:date="2024-02-21T09:46:00Z">
        <w:r>
          <w:rPr>
            <w:rFonts w:ascii="Arial" w:hAnsi="Arial"/>
          </w:rPr>
          <w:t xml:space="preserve"> 92 (12): 1271–77. </w:t>
        </w:r>
      </w:ins>
      <w:hyperlink r:id="rId15" w:tgtFrame="https://doi.org/10.1136/jnnp-2021-326569">
        <w:ins w:id="1125" w:author="Author" w:date="2024-02-21T09:46:00Z">
          <w:r>
            <w:rPr>
              <w:rStyle w:val="InternetLink"/>
              <w:rFonts w:ascii="Arial" w:hAnsi="Arial"/>
            </w:rPr>
            <w:t>https://doi.org/10.1136/jnnp-2021-326569</w:t>
          </w:r>
        </w:ins>
      </w:hyperlink>
      <w:ins w:id="1126" w:author="Author" w:date="2024-02-21T09:46:00Z">
        <w:r>
          <w:rPr>
            <w:rFonts w:ascii="Arial" w:hAnsi="Arial"/>
          </w:rPr>
          <w:t>.</w:t>
        </w:r>
      </w:ins>
    </w:p>
    <w:p>
      <w:pPr>
        <w:pStyle w:val="Bibliography"/>
        <w:rPr/>
      </w:pPr>
      <w:ins w:id="1128" w:author="Author" w:date="2024-02-21T09:46:00Z">
        <w:r>
          <w:rPr>
            <w:rFonts w:ascii="Arial" w:hAnsi="Arial"/>
          </w:rPr>
          <w:t xml:space="preserve">Brugulat-Serrat, Anna, Gemma Salvadó, Carole H. Sudre, Oriol Grau-Rivera, Marc Suárez-Calvet, Carles Falcon, Gonzalo Sánchez-Benavides, et al. 2020. “Patterns of White Matter Hyperintensities Associated with Cognition in Middle-Aged Cognitively Healthy Individuals.” </w:t>
        </w:r>
      </w:ins>
      <w:ins w:id="1129" w:author="Author" w:date="2024-02-21T09:46:00Z">
        <w:r>
          <w:rPr>
            <w:rFonts w:ascii="Arial" w:hAnsi="Arial"/>
            <w:i/>
            <w:iCs/>
          </w:rPr>
          <w:t>Brain Imaging and Behavior</w:t>
        </w:r>
      </w:ins>
      <w:ins w:id="1130" w:author="Author" w:date="2024-02-21T09:46:00Z">
        <w:r>
          <w:rPr>
            <w:rFonts w:ascii="Arial" w:hAnsi="Arial"/>
          </w:rPr>
          <w:t xml:space="preserve"> 14 (5): 2012–23. </w:t>
        </w:r>
      </w:ins>
      <w:hyperlink r:id="rId16" w:tgtFrame="https://doi.org/10.1007/s11682-019-00151-2">
        <w:ins w:id="1131" w:author="Author" w:date="2024-02-21T09:46:00Z">
          <w:r>
            <w:rPr>
              <w:rStyle w:val="InternetLink"/>
              <w:rFonts w:ascii="Arial" w:hAnsi="Arial"/>
            </w:rPr>
            <w:t>https://doi.org/10.1007/s11682-019-00151-2</w:t>
          </w:r>
        </w:ins>
      </w:hyperlink>
      <w:ins w:id="1132" w:author="Author" w:date="2024-02-21T09:46:00Z">
        <w:r>
          <w:rPr>
            <w:rFonts w:ascii="Arial" w:hAnsi="Arial"/>
          </w:rPr>
          <w:t>.</w:t>
        </w:r>
      </w:ins>
    </w:p>
    <w:p>
      <w:pPr>
        <w:pStyle w:val="Bibliography"/>
        <w:rPr/>
      </w:pPr>
      <w:ins w:id="1134" w:author="Author" w:date="2024-02-21T09:46:00Z">
        <w:r>
          <w:rPr>
            <w:rFonts w:ascii="Arial" w:hAnsi="Arial"/>
          </w:rPr>
          <w:t xml:space="preserve">Charidimou, Andreas, Gregoire Boulouis, Matthew P. Frosch, Jean-Claude Baron, Marco Pasi, Jean Francois Albucher, Gargi Banerjee, et al. 2022. “The Boston Criteria Version 2.0 for Cerebral Amyloid Angiopathy: A Multicentre, Retrospective, MRI-neuropathology Diagnostic Accuracy Study.” </w:t>
        </w:r>
      </w:ins>
      <w:ins w:id="1135" w:author="Author" w:date="2024-02-21T09:46:00Z">
        <w:r>
          <w:rPr>
            <w:rFonts w:ascii="Arial" w:hAnsi="Arial"/>
            <w:i/>
            <w:iCs/>
          </w:rPr>
          <w:t>The Lancet. Neurology</w:t>
        </w:r>
      </w:ins>
      <w:ins w:id="1136" w:author="Author" w:date="2024-02-21T09:46:00Z">
        <w:r>
          <w:rPr>
            <w:rFonts w:ascii="Arial" w:hAnsi="Arial"/>
          </w:rPr>
          <w:t xml:space="preserve"> 21 (8): 714–25. </w:t>
        </w:r>
      </w:ins>
      <w:hyperlink r:id="rId17" w:tgtFrame="https://doi.org/10.1016/S1474-4422(22)00208-3">
        <w:ins w:id="1137" w:author="Author" w:date="2024-02-21T09:46:00Z">
          <w:r>
            <w:rPr>
              <w:rStyle w:val="InternetLink"/>
              <w:rFonts w:ascii="Arial" w:hAnsi="Arial"/>
            </w:rPr>
            <w:t>https://doi.org/10.1016/S1474-4422(22)00208-3</w:t>
          </w:r>
        </w:ins>
      </w:hyperlink>
      <w:ins w:id="1138" w:author="Author" w:date="2024-02-21T09:46:00Z">
        <w:r>
          <w:rPr>
            <w:rFonts w:ascii="Arial" w:hAnsi="Arial"/>
          </w:rPr>
          <w:t>.</w:t>
        </w:r>
      </w:ins>
    </w:p>
    <w:p>
      <w:pPr>
        <w:pStyle w:val="Bibliography"/>
        <w:rPr/>
      </w:pPr>
      <w:ins w:id="1140" w:author="Author" w:date="2024-02-21T09:46:00Z">
        <w:r>
          <w:rPr>
            <w:rFonts w:ascii="Arial" w:hAnsi="Arial"/>
          </w:rPr>
          <w:t xml:space="preserve">Croall, Iain D., Daniel J. Tozer, Barry Moynihan, Usman Khan, John T. O’Brien, Robin G. Morris, Victoria C. Cambridge, et al. 2018. “Effect of Standard Vs Intensive Blood Pressure Control on Cerebral Blood Flow in Small Vessel Disease: The PRESERVE Randomized Clinical Trial.” </w:t>
        </w:r>
      </w:ins>
      <w:ins w:id="1141" w:author="Author" w:date="2024-02-21T09:46:00Z">
        <w:r>
          <w:rPr>
            <w:rFonts w:ascii="Arial" w:hAnsi="Arial"/>
            <w:i/>
            <w:iCs/>
          </w:rPr>
          <w:t>JAMA Neurology</w:t>
        </w:r>
      </w:ins>
      <w:ins w:id="1142" w:author="Author" w:date="2024-02-21T09:46:00Z">
        <w:r>
          <w:rPr>
            <w:rFonts w:ascii="Arial" w:hAnsi="Arial"/>
          </w:rPr>
          <w:t xml:space="preserve"> 75 (6): 720–27. </w:t>
        </w:r>
      </w:ins>
      <w:hyperlink r:id="rId18" w:tgtFrame="https://doi.org/10.1001/jamaneurol.2017.5153">
        <w:ins w:id="1143" w:author="Author" w:date="2024-02-21T09:46:00Z">
          <w:r>
            <w:rPr>
              <w:rStyle w:val="InternetLink"/>
              <w:rFonts w:ascii="Arial" w:hAnsi="Arial"/>
            </w:rPr>
            <w:t>https://doi.org/10.1001/jamaneurol.2017.5153</w:t>
          </w:r>
        </w:ins>
      </w:hyperlink>
      <w:ins w:id="1144" w:author="Author" w:date="2024-02-21T09:46:00Z">
        <w:r>
          <w:rPr>
            <w:rFonts w:ascii="Arial" w:hAnsi="Arial"/>
          </w:rPr>
          <w:t>.</w:t>
        </w:r>
      </w:ins>
    </w:p>
    <w:p>
      <w:pPr>
        <w:pStyle w:val="Bibliography"/>
        <w:rPr/>
      </w:pPr>
      <w:ins w:id="1146" w:author="Author" w:date="2024-02-21T09:46:00Z">
        <w:r>
          <w:rPr>
            <w:rFonts w:ascii="Arial" w:hAnsi="Arial"/>
          </w:rPr>
          <w:t xml:space="preserve">d’Arbeloff, Tracy, Maxwell L. Elliott, Annchen R. Knodt, Tracy R. Melzer, Ross Keenan, David Ireland, Sandhya Ramrakha, et al. 2019. “White Matter Hyperintensities Are Common in Midlife and Already Associated with Cognitive Decline.” </w:t>
        </w:r>
      </w:ins>
      <w:ins w:id="1147" w:author="Author" w:date="2024-02-21T09:46:00Z">
        <w:r>
          <w:rPr>
            <w:rFonts w:ascii="Arial" w:hAnsi="Arial"/>
            <w:i/>
            <w:iCs/>
          </w:rPr>
          <w:t>Brain Commun</w:t>
        </w:r>
      </w:ins>
      <w:ins w:id="1148" w:author="Author" w:date="2024-02-21T09:46:00Z">
        <w:r>
          <w:rPr>
            <w:rFonts w:ascii="Arial" w:hAnsi="Arial"/>
          </w:rPr>
          <w:t xml:space="preserve"> 1 (1). </w:t>
        </w:r>
      </w:ins>
      <w:hyperlink r:id="rId19" w:tgtFrame="https://doi.org/10.1093/braincomms/fcz041">
        <w:ins w:id="1149" w:author="Author" w:date="2024-02-21T09:46:00Z">
          <w:r>
            <w:rPr>
              <w:rStyle w:val="InternetLink"/>
              <w:rFonts w:ascii="Arial" w:hAnsi="Arial"/>
            </w:rPr>
            <w:t>https://doi.org/10.1093/braincomms/fcz041</w:t>
          </w:r>
        </w:ins>
      </w:hyperlink>
      <w:ins w:id="1150" w:author="Author" w:date="2024-02-21T09:46:00Z">
        <w:r>
          <w:rPr>
            <w:rFonts w:ascii="Arial" w:hAnsi="Arial"/>
          </w:rPr>
          <w:t>.</w:t>
        </w:r>
      </w:ins>
    </w:p>
    <w:p>
      <w:pPr>
        <w:pStyle w:val="Bibliography"/>
        <w:rPr>
          <w:rFonts w:ascii="Arial" w:hAnsi="Arial"/>
          <w:ins w:id="1155" w:author="Author" w:date="2024-02-21T09:46:00Z"/>
        </w:rPr>
      </w:pPr>
      <w:ins w:id="1152" w:author="Author" w:date="2024-02-21T09:46:00Z">
        <w:r>
          <w:rPr>
            <w:rFonts w:ascii="Arial" w:hAnsi="Arial"/>
          </w:rPr>
          <w:t xml:space="preserve">de Havenon, Adam, Jennifer J. Majersik, David L. Tirschwell, J. Scott McNally, Gregory Stoddard, and Natalia S. Rost. 2019. “Blood Pressure, Glycemic Control, and White Matter Hyperintensity Progression in Type 2 Diabetics.” </w:t>
        </w:r>
      </w:ins>
      <w:ins w:id="1153" w:author="Author" w:date="2024-02-21T09:46:00Z">
        <w:r>
          <w:rPr>
            <w:rFonts w:ascii="Arial" w:hAnsi="Arial"/>
            <w:i/>
            <w:iCs/>
          </w:rPr>
          <w:t>Neurology</w:t>
        </w:r>
      </w:ins>
      <w:ins w:id="1154" w:author="Author" w:date="2024-02-21T09:46:00Z">
        <w:r>
          <w:rPr>
            <w:rFonts w:ascii="Arial" w:hAnsi="Arial"/>
          </w:rPr>
          <w:t xml:space="preserve"> 92 (11): e1168–75.</w:t>
        </w:r>
      </w:ins>
      <w:bookmarkStart w:id="40" w:name="ref-dehavenonBloodPressureGlycemic2019"/>
      <w:bookmarkEnd w:id="40"/>
    </w:p>
    <w:p>
      <w:pPr>
        <w:pStyle w:val="Bibliography"/>
        <w:rPr>
          <w:rFonts w:ascii="Arial" w:hAnsi="Arial"/>
          <w:ins w:id="1159" w:author="Author" w:date="2024-02-21T09:46:00Z"/>
        </w:rPr>
      </w:pPr>
      <w:ins w:id="1156" w:author="Author" w:date="2024-02-21T09:46:00Z">
        <w:r>
          <w:rPr>
            <w:rFonts w:ascii="Arial" w:hAnsi="Arial"/>
          </w:rPr>
          <w:t xml:space="preserve">De Leeuw, F. E., Jan Cees de Groot, E. Achten, Matthijs Oudkerk, L. M. P. Ramos, R. Heijboer, A. Hofman, J. Jolles, J. Van Gijn, and M. M. B. Breteler. 2001. “Prevalence of Cerebral White Matter Lesions in Elderly People: A Population Based Magnetic Resonance Imaging Study. The Rotterdam Scan Study.” </w:t>
        </w:r>
      </w:ins>
      <w:ins w:id="1157" w:author="Author" w:date="2024-02-21T09:46:00Z">
        <w:r>
          <w:rPr>
            <w:rFonts w:ascii="Arial" w:hAnsi="Arial"/>
            <w:i/>
            <w:iCs/>
          </w:rPr>
          <w:t>Journal of Neurology, Neurosurgery &amp; Psychiatry</w:t>
        </w:r>
      </w:ins>
      <w:ins w:id="1158" w:author="Author" w:date="2024-02-21T09:46:00Z">
        <w:r>
          <w:rPr>
            <w:rFonts w:ascii="Arial" w:hAnsi="Arial"/>
          </w:rPr>
          <w:t xml:space="preserve"> 70 (1): 9–14.</w:t>
        </w:r>
      </w:ins>
      <w:bookmarkStart w:id="41" w:name="ref-deleeuwPrevalenceCerebralWhite2001"/>
      <w:bookmarkEnd w:id="41"/>
    </w:p>
    <w:p>
      <w:pPr>
        <w:pStyle w:val="Bibliography"/>
        <w:rPr>
          <w:rFonts w:ascii="Arial" w:hAnsi="Arial"/>
          <w:ins w:id="1163" w:author="Author" w:date="2024-02-21T09:46:00Z"/>
        </w:rPr>
      </w:pPr>
      <w:ins w:id="1160" w:author="Author" w:date="2024-02-21T09:46:00Z">
        <w:r>
          <w:rPr>
            <w:rFonts w:ascii="Arial" w:hAnsi="Arial"/>
          </w:rPr>
          <w:t xml:space="preserve">Dearborn, Jennifer L., Andrea L. C. Schneider, A. Richey Sharrett, Thomas H. Mosley, Daniel C. Bezerra, David S. Knopman, Elizabeth Selvin, Clifford R. Jack, Laura H. Coker, and Alvaro Alonso. 2015. “Obesity, Insulin Resistance, and Incident Small Vessel Disease on Magnetic Resonance Imaging: Atherosclerosis Risk in Communities Study.” </w:t>
        </w:r>
      </w:ins>
      <w:ins w:id="1161" w:author="Author" w:date="2024-02-21T09:46:00Z">
        <w:r>
          <w:rPr>
            <w:rFonts w:ascii="Arial" w:hAnsi="Arial"/>
            <w:i/>
            <w:iCs/>
          </w:rPr>
          <w:t>Stroke</w:t>
        </w:r>
      </w:ins>
      <w:ins w:id="1162" w:author="Author" w:date="2024-02-21T09:46:00Z">
        <w:r>
          <w:rPr>
            <w:rFonts w:ascii="Arial" w:hAnsi="Arial"/>
          </w:rPr>
          <w:t xml:space="preserve"> 46 (11): 3131–36.</w:t>
        </w:r>
      </w:ins>
      <w:bookmarkStart w:id="42" w:name="ref-dearbornObesityInsulinResistance2015"/>
      <w:bookmarkEnd w:id="42"/>
    </w:p>
    <w:p>
      <w:pPr>
        <w:pStyle w:val="Bibliography"/>
        <w:rPr/>
      </w:pPr>
      <w:ins w:id="1164" w:author="Author" w:date="2024-02-21T09:46:00Z">
        <w:r>
          <w:rPr>
            <w:rFonts w:ascii="Arial" w:hAnsi="Arial"/>
          </w:rPr>
          <w:t xml:space="preserve">Debette, S., S. Seshadri, A. Beiser, R. Au, J. J. Himali, C. Palumbo, P. A. Wolf, and C. DeCarli. 2011. “Midlife Vascular Risk Factor Exposure Accelerates Structural Brain Aging and Cognitive Decline.” </w:t>
        </w:r>
      </w:ins>
      <w:ins w:id="1165" w:author="Author" w:date="2024-02-21T09:46:00Z">
        <w:r>
          <w:rPr>
            <w:rFonts w:ascii="Arial" w:hAnsi="Arial"/>
            <w:i/>
            <w:iCs/>
          </w:rPr>
          <w:t>Neurology</w:t>
        </w:r>
      </w:ins>
      <w:ins w:id="1166" w:author="Author" w:date="2024-02-21T09:46:00Z">
        <w:r>
          <w:rPr>
            <w:rFonts w:ascii="Arial" w:hAnsi="Arial"/>
          </w:rPr>
          <w:t xml:space="preserve"> 77 (5): 461–68. </w:t>
        </w:r>
      </w:ins>
      <w:hyperlink r:id="rId20" w:tgtFrame="https://doi.org/10.1212/WNL.0b013e318227b227">
        <w:ins w:id="1167" w:author="Author" w:date="2024-02-21T09:46:00Z">
          <w:r>
            <w:rPr>
              <w:rStyle w:val="InternetLink"/>
              <w:rFonts w:ascii="Arial" w:hAnsi="Arial"/>
            </w:rPr>
            <w:t>https://doi.org/10.1212/WNL.0b013e318227b227</w:t>
          </w:r>
        </w:ins>
      </w:hyperlink>
      <w:ins w:id="1168" w:author="Author" w:date="2024-02-21T09:46:00Z">
        <w:r>
          <w:rPr>
            <w:rFonts w:ascii="Arial" w:hAnsi="Arial"/>
          </w:rPr>
          <w:t>.</w:t>
        </w:r>
      </w:ins>
    </w:p>
    <w:p>
      <w:pPr>
        <w:pStyle w:val="Bibliography"/>
        <w:rPr/>
      </w:pPr>
      <w:ins w:id="1170" w:author="Author" w:date="2024-02-21T09:46:00Z">
        <w:r>
          <w:rPr>
            <w:rFonts w:ascii="Arial" w:hAnsi="Arial"/>
          </w:rPr>
          <w:t xml:space="preserve">Debette, Stéphanie, Sabrina Schilling, Marie-Gabrielle Duperron, Susanna C. Larsson, and Hugh S. Markus. 2019. “Clinical Significance of Magnetic Resonance Imaging Markers of Vascular Brain Injury: A Systematic Review and Meta-analysis.” </w:t>
        </w:r>
      </w:ins>
      <w:ins w:id="1171" w:author="Author" w:date="2024-02-21T09:46:00Z">
        <w:r>
          <w:rPr>
            <w:rFonts w:ascii="Arial" w:hAnsi="Arial"/>
            <w:i/>
            <w:iCs/>
          </w:rPr>
          <w:t>JAMA Neurology</w:t>
        </w:r>
      </w:ins>
      <w:ins w:id="1172" w:author="Author" w:date="2024-02-21T09:46:00Z">
        <w:r>
          <w:rPr>
            <w:rFonts w:ascii="Arial" w:hAnsi="Arial"/>
          </w:rPr>
          <w:t xml:space="preserve"> 76 (1): 81–94. </w:t>
        </w:r>
      </w:ins>
      <w:hyperlink r:id="rId21" w:tgtFrame="https://doi.org/10.1001/jamaneurol.2018.3122">
        <w:ins w:id="1173" w:author="Author" w:date="2024-02-21T09:46:00Z">
          <w:r>
            <w:rPr>
              <w:rStyle w:val="InternetLink"/>
              <w:rFonts w:ascii="Arial" w:hAnsi="Arial"/>
            </w:rPr>
            <w:t>https://doi.org/10.1001/jamaneurol.2018.3122</w:t>
          </w:r>
        </w:ins>
      </w:hyperlink>
      <w:ins w:id="1174" w:author="Author" w:date="2024-02-21T09:46:00Z">
        <w:r>
          <w:rPr>
            <w:rFonts w:ascii="Arial" w:hAnsi="Arial"/>
          </w:rPr>
          <w:t>.</w:t>
        </w:r>
      </w:ins>
    </w:p>
    <w:p>
      <w:pPr>
        <w:pStyle w:val="Bibliography"/>
        <w:rPr>
          <w:rFonts w:ascii="Arial" w:hAnsi="Arial"/>
          <w:ins w:id="1179" w:author="Author" w:date="2024-02-21T09:46:00Z"/>
        </w:rPr>
      </w:pPr>
      <w:ins w:id="1176" w:author="Author" w:date="2024-02-21T09:46:00Z">
        <w:r>
          <w:rPr>
            <w:rFonts w:ascii="Arial" w:hAnsi="Arial"/>
          </w:rPr>
          <w:t xml:space="preserve">Dickie, David Alexander, Sherif Karama, Stuart J. Ritchie, Simon R. Cox, Eleni Sakka, Natalie A. Royle, Benjamin S. Aribisala, Maria Valdés Hernández, Susana Muñoz Maniega, and Alison Pattie. 2016. “Progression of White Matter Disease and Cortical Thinning Are Not Related in Older Community-Dwelling Subjects.” </w:t>
        </w:r>
      </w:ins>
      <w:ins w:id="1177" w:author="Author" w:date="2024-02-21T09:46:00Z">
        <w:r>
          <w:rPr>
            <w:rFonts w:ascii="Arial" w:hAnsi="Arial"/>
            <w:i/>
            <w:iCs/>
          </w:rPr>
          <w:t>Stroke</w:t>
        </w:r>
      </w:ins>
      <w:ins w:id="1178" w:author="Author" w:date="2024-02-21T09:46:00Z">
        <w:r>
          <w:rPr>
            <w:rFonts w:ascii="Arial" w:hAnsi="Arial"/>
          </w:rPr>
          <w:t xml:space="preserve"> 47 (2): 410–16.</w:t>
        </w:r>
      </w:ins>
      <w:bookmarkStart w:id="43" w:name="ref-dickieProgressionWhiteMatter2016"/>
      <w:bookmarkEnd w:id="43"/>
    </w:p>
    <w:p>
      <w:pPr>
        <w:pStyle w:val="Bibliography"/>
        <w:rPr/>
      </w:pPr>
      <w:ins w:id="1180" w:author="Author" w:date="2024-02-21T09:46:00Z">
        <w:r>
          <w:rPr>
            <w:rFonts w:ascii="Arial" w:hAnsi="Arial"/>
          </w:rPr>
          <w:t xml:space="preserve">Duering, Marco, Geert Jan Biessels, Amy Brodtmann, Christopher Chen, Charlotte Cordonnier, Frank-Erik de Leeuw, Stéphanie Debette, et al. 2023. “Neuroimaging Standards for Research into Small Vessel Diseaseadvances Since 2013.” </w:t>
        </w:r>
      </w:ins>
      <w:ins w:id="1181" w:author="Author" w:date="2024-02-21T09:46:00Z">
        <w:r>
          <w:rPr>
            <w:rFonts w:ascii="Arial" w:hAnsi="Arial"/>
            <w:i/>
            <w:iCs/>
          </w:rPr>
          <w:t>The Lancet Neurology</w:t>
        </w:r>
      </w:ins>
      <w:ins w:id="1182" w:author="Author" w:date="2024-02-21T09:46:00Z">
        <w:r>
          <w:rPr>
            <w:rFonts w:ascii="Arial" w:hAnsi="Arial"/>
          </w:rPr>
          <w:t xml:space="preserve"> 22 (7): 602–18. </w:t>
        </w:r>
      </w:ins>
      <w:hyperlink r:id="rId22" w:tgtFrame="https://doi.org/10.1016/S1474-4422(23)00131-X">
        <w:ins w:id="1183" w:author="Author" w:date="2024-02-21T09:46:00Z">
          <w:r>
            <w:rPr>
              <w:rStyle w:val="InternetLink"/>
              <w:rFonts w:ascii="Arial" w:hAnsi="Arial"/>
            </w:rPr>
            <w:t>https://doi.org/10.1016/S1474-4422(23)00131-X</w:t>
          </w:r>
        </w:ins>
      </w:hyperlink>
      <w:ins w:id="1184" w:author="Author" w:date="2024-02-21T09:46:00Z">
        <w:r>
          <w:rPr>
            <w:rFonts w:ascii="Arial" w:hAnsi="Arial"/>
          </w:rPr>
          <w:t>.</w:t>
        </w:r>
      </w:ins>
    </w:p>
    <w:p>
      <w:pPr>
        <w:pStyle w:val="Bibliography"/>
        <w:rPr>
          <w:rFonts w:ascii="Arial" w:hAnsi="Arial"/>
          <w:ins w:id="1189" w:author="Author" w:date="2024-02-21T09:46:00Z"/>
        </w:rPr>
      </w:pPr>
      <w:ins w:id="1186" w:author="Author" w:date="2024-02-21T09:46:00Z">
        <w:r>
          <w:rPr>
            <w:rFonts w:ascii="Arial" w:hAnsi="Arial"/>
          </w:rPr>
          <w:t xml:space="preserve">Dufouil, C., A. de KersaintGilly, V. Besancon, C. Levy, E. Auffray, L. Brunnereau, A. Alperovitch, and C. Tzourio. 2001. “Longitudinal Study of Blood Pressure and White Matter Hyperintensities: The EVA MRI Cohort.” </w:t>
        </w:r>
      </w:ins>
      <w:ins w:id="1187" w:author="Author" w:date="2024-02-21T09:46:00Z">
        <w:r>
          <w:rPr>
            <w:rFonts w:ascii="Arial" w:hAnsi="Arial"/>
            <w:i/>
            <w:iCs/>
          </w:rPr>
          <w:t>Neurology</w:t>
        </w:r>
      </w:ins>
      <w:ins w:id="1188" w:author="Author" w:date="2024-02-21T09:46:00Z">
        <w:r>
          <w:rPr>
            <w:rFonts w:ascii="Arial" w:hAnsi="Arial"/>
          </w:rPr>
          <w:t xml:space="preserve"> 56 (7): 921–26.</w:t>
        </w:r>
      </w:ins>
      <w:bookmarkStart w:id="44" w:name="ref-dufouilLongitudinalStudyBlood2001"/>
      <w:bookmarkEnd w:id="44"/>
    </w:p>
    <w:p>
      <w:pPr>
        <w:pStyle w:val="Bibliography"/>
        <w:rPr/>
      </w:pPr>
      <w:ins w:id="1190" w:author="Author" w:date="2024-02-21T09:46:00Z">
        <w:r>
          <w:rPr>
            <w:rFonts w:ascii="Arial" w:hAnsi="Arial"/>
          </w:rPr>
          <w:t xml:space="preserve">Dufouil, C., S. Seshadri, and G. Chene. 2014. “Cardiovascular Risk Profile in Women and Dementia.” </w:t>
        </w:r>
      </w:ins>
      <w:ins w:id="1191" w:author="Author" w:date="2024-02-21T09:46:00Z">
        <w:r>
          <w:rPr>
            <w:rFonts w:ascii="Arial" w:hAnsi="Arial"/>
            <w:i/>
            <w:iCs/>
          </w:rPr>
          <w:t>J Alzheimers Dis</w:t>
        </w:r>
      </w:ins>
      <w:ins w:id="1192" w:author="Author" w:date="2024-02-21T09:46:00Z">
        <w:r>
          <w:rPr>
            <w:rFonts w:ascii="Arial" w:hAnsi="Arial"/>
          </w:rPr>
          <w:t xml:space="preserve"> 42 Suppl 4 (1875-8908 (Electronic)): S353–63. </w:t>
        </w:r>
      </w:ins>
      <w:hyperlink r:id="rId23" w:tgtFrame="https://doi.org/10.3233/JAD-141629">
        <w:ins w:id="1193" w:author="Author" w:date="2024-02-21T09:46:00Z">
          <w:r>
            <w:rPr>
              <w:rStyle w:val="InternetLink"/>
              <w:rFonts w:ascii="Arial" w:hAnsi="Arial"/>
            </w:rPr>
            <w:t>https://doi.org/10.3233/JAD-141629</w:t>
          </w:r>
        </w:ins>
      </w:hyperlink>
      <w:ins w:id="1194" w:author="Author" w:date="2024-02-21T09:46:00Z">
        <w:r>
          <w:rPr>
            <w:rFonts w:ascii="Arial" w:hAnsi="Arial"/>
          </w:rPr>
          <w:t>.</w:t>
        </w:r>
      </w:ins>
    </w:p>
    <w:p>
      <w:pPr>
        <w:pStyle w:val="Bibliography"/>
        <w:rPr/>
      </w:pPr>
      <w:ins w:id="1196" w:author="Author" w:date="2024-02-21T09:46:00Z">
        <w:r>
          <w:rPr>
            <w:rFonts w:ascii="Arial" w:hAnsi="Arial"/>
          </w:rPr>
          <w:t xml:space="preserve">Engel, Christoph, Kerstin Wirkner, Samira Zeynalova, Ronny Baber, Hans Binder, Uta Ceglarek, Cornelia Enzenbach, et al. 2022. “Cohort Profile: The LIFE-Adult-Study.” </w:t>
        </w:r>
      </w:ins>
      <w:ins w:id="1197" w:author="Author" w:date="2024-02-21T09:46:00Z">
        <w:r>
          <w:rPr>
            <w:rFonts w:ascii="Arial" w:hAnsi="Arial"/>
            <w:i/>
            <w:iCs/>
          </w:rPr>
          <w:t>International Journal of Epidemiology</w:t>
        </w:r>
      </w:ins>
      <w:ins w:id="1198" w:author="Author" w:date="2024-02-21T09:46:00Z">
        <w:r>
          <w:rPr>
            <w:rFonts w:ascii="Arial" w:hAnsi="Arial"/>
          </w:rPr>
          <w:t xml:space="preserve">, dyac114. </w:t>
        </w:r>
      </w:ins>
      <w:hyperlink r:id="rId24" w:tgtFrame="https://doi.org/10.1093/ije/dyac114">
        <w:ins w:id="1199" w:author="Author" w:date="2024-02-21T09:46:00Z">
          <w:r>
            <w:rPr>
              <w:rStyle w:val="InternetLink"/>
              <w:rFonts w:ascii="Arial" w:hAnsi="Arial"/>
            </w:rPr>
            <w:t>https://doi.org/10.1093/ije/dyac114</w:t>
          </w:r>
        </w:ins>
      </w:hyperlink>
      <w:ins w:id="1200" w:author="Author" w:date="2024-02-21T09:46:00Z">
        <w:r>
          <w:rPr>
            <w:rFonts w:ascii="Arial" w:hAnsi="Arial"/>
          </w:rPr>
          <w:t>.</w:t>
        </w:r>
      </w:ins>
    </w:p>
    <w:p>
      <w:pPr>
        <w:pStyle w:val="Bibliography"/>
        <w:rPr/>
      </w:pPr>
      <w:ins w:id="1202" w:author="Author" w:date="2024-02-21T09:46:00Z">
        <w:r>
          <w:rPr>
            <w:rFonts w:ascii="Arial" w:hAnsi="Arial"/>
          </w:rPr>
          <w:t xml:space="preserve">Fatemi, Farzan, Kejal Kantarci, Jonathan Graff-Radford, Gregory M. Preboske, Stephen D. Weigand, Scott A. Przybelski, David S. Knopman, et al. 2018. “Sex Differences in Cerebrovascular Pathologies on FLAIR in Cognitively Unimpaired Elderly.” </w:t>
        </w:r>
      </w:ins>
      <w:ins w:id="1203" w:author="Author" w:date="2024-02-21T09:46:00Z">
        <w:r>
          <w:rPr>
            <w:rFonts w:ascii="Arial" w:hAnsi="Arial"/>
            <w:i/>
            <w:iCs/>
          </w:rPr>
          <w:t>Neurology</w:t>
        </w:r>
      </w:ins>
      <w:ins w:id="1204" w:author="Author" w:date="2024-02-21T09:46:00Z">
        <w:r>
          <w:rPr>
            <w:rFonts w:ascii="Arial" w:hAnsi="Arial"/>
          </w:rPr>
          <w:t xml:space="preserve"> 90 (6): e466. </w:t>
        </w:r>
      </w:ins>
      <w:hyperlink r:id="rId25" w:tgtFrame="https://doi.org/10.1212/WNL.0000000000004913">
        <w:ins w:id="1205" w:author="Author" w:date="2024-02-21T09:46:00Z">
          <w:r>
            <w:rPr>
              <w:rStyle w:val="InternetLink"/>
              <w:rFonts w:ascii="Arial" w:hAnsi="Arial"/>
            </w:rPr>
            <w:t>https://doi.org/10.1212/WNL.0000000000004913</w:t>
          </w:r>
        </w:ins>
      </w:hyperlink>
      <w:ins w:id="1206" w:author="Author" w:date="2024-02-21T09:46:00Z">
        <w:r>
          <w:rPr>
            <w:rFonts w:ascii="Arial" w:hAnsi="Arial"/>
          </w:rPr>
          <w:t>.</w:t>
        </w:r>
      </w:ins>
    </w:p>
    <w:p>
      <w:pPr>
        <w:pStyle w:val="Bibliography"/>
        <w:rPr/>
      </w:pPr>
      <w:ins w:id="1208" w:author="Author" w:date="2024-02-21T09:46:00Z">
        <w:r>
          <w:rPr>
            <w:rFonts w:ascii="Arial" w:hAnsi="Arial"/>
          </w:rPr>
          <w:t xml:space="preserve">Franklin, Stanley S., William Gustin, Nathan D. Wong, Martin G. Larson, Michael A. Weber, William B. Kannel, and Daniel Levy. 1997. “Hemodynamic Patterns of Age-Related Changes in Blood Pressure.” </w:t>
        </w:r>
      </w:ins>
      <w:ins w:id="1209" w:author="Author" w:date="2024-02-21T09:46:00Z">
        <w:r>
          <w:rPr>
            <w:rFonts w:ascii="Arial" w:hAnsi="Arial"/>
            <w:i/>
            <w:iCs/>
          </w:rPr>
          <w:t>Circulation</w:t>
        </w:r>
      </w:ins>
      <w:ins w:id="1210" w:author="Author" w:date="2024-02-21T09:46:00Z">
        <w:r>
          <w:rPr>
            <w:rFonts w:ascii="Arial" w:hAnsi="Arial"/>
          </w:rPr>
          <w:t xml:space="preserve"> 96 (1): 308–15. </w:t>
        </w:r>
      </w:ins>
      <w:hyperlink r:id="rId26" w:tgtFrame="https://doi.org/10.1161/01.CIR.96.1.308">
        <w:ins w:id="1211" w:author="Author" w:date="2024-02-21T09:46:00Z">
          <w:r>
            <w:rPr>
              <w:rStyle w:val="InternetLink"/>
              <w:rFonts w:ascii="Arial" w:hAnsi="Arial"/>
            </w:rPr>
            <w:t>https://doi.org/10.1161/01.CIR.96.1.308</w:t>
          </w:r>
        </w:ins>
      </w:hyperlink>
      <w:ins w:id="1212" w:author="Author" w:date="2024-02-21T09:46:00Z">
        <w:r>
          <w:rPr>
            <w:rFonts w:ascii="Arial" w:hAnsi="Arial"/>
          </w:rPr>
          <w:t>.</w:t>
        </w:r>
      </w:ins>
    </w:p>
    <w:p>
      <w:pPr>
        <w:pStyle w:val="Bibliography"/>
        <w:rPr>
          <w:rFonts w:ascii="Arial" w:hAnsi="Arial"/>
          <w:ins w:id="1217" w:author="Author" w:date="2024-02-21T09:46:00Z"/>
        </w:rPr>
      </w:pPr>
      <w:ins w:id="1214" w:author="Author" w:date="2024-02-21T09:46:00Z">
        <w:r>
          <w:rPr>
            <w:rFonts w:ascii="Arial" w:hAnsi="Arial"/>
          </w:rPr>
          <w:t xml:space="preserve">Godin, Ophélia, Christophe Tzourio, Pauline Maillard, Bernard Mazoyer, and Carole Dufouil. 2011. “Antihypertensive Treatment and Change in Blood Pressure Are Associated with the Progression of White Matter Lesion Volumes: The Three-City (3C)Dijon Magnetic Resonance Imaging Study.” </w:t>
        </w:r>
      </w:ins>
      <w:ins w:id="1215" w:author="Author" w:date="2024-02-21T09:46:00Z">
        <w:r>
          <w:rPr>
            <w:rFonts w:ascii="Arial" w:hAnsi="Arial"/>
            <w:i/>
            <w:iCs/>
          </w:rPr>
          <w:t>Circulation</w:t>
        </w:r>
      </w:ins>
      <w:ins w:id="1216" w:author="Author" w:date="2024-02-21T09:46:00Z">
        <w:r>
          <w:rPr>
            <w:rFonts w:ascii="Arial" w:hAnsi="Arial"/>
          </w:rPr>
          <w:t xml:space="preserve"> 123 (3): 266–73.</w:t>
        </w:r>
      </w:ins>
      <w:bookmarkStart w:id="45" w:name="ref-godin2011antihypertensive"/>
      <w:bookmarkEnd w:id="45"/>
    </w:p>
    <w:p>
      <w:pPr>
        <w:pStyle w:val="Bibliography"/>
        <w:rPr/>
      </w:pPr>
      <w:ins w:id="1218" w:author="Author" w:date="2024-02-21T09:46:00Z">
        <w:r>
          <w:rPr>
            <w:rFonts w:ascii="Arial" w:hAnsi="Arial"/>
          </w:rPr>
          <w:t xml:space="preserve">Gottesman Rebecca, F., Josef Coresh, J. Catellier Diane, A. Richey Sharrett, M. Rose Kathryn, H. Coker Laura, K. Shibata Dean, S. Knopman David, R. Jack Clifford, and H. Mosley Thomas. 2010. “Blood Pressure and White-Matter Disease Progression in a Biethnic Cohort.” </w:t>
        </w:r>
      </w:ins>
      <w:ins w:id="1219" w:author="Author" w:date="2024-02-21T09:46:00Z">
        <w:r>
          <w:rPr>
            <w:rFonts w:ascii="Arial" w:hAnsi="Arial"/>
            <w:i/>
            <w:iCs/>
          </w:rPr>
          <w:t>Stroke</w:t>
        </w:r>
      </w:ins>
      <w:ins w:id="1220" w:author="Author" w:date="2024-02-21T09:46:00Z">
        <w:r>
          <w:rPr>
            <w:rFonts w:ascii="Arial" w:hAnsi="Arial"/>
          </w:rPr>
          <w:t xml:space="preserve"> 41 (1): 3–8. </w:t>
        </w:r>
      </w:ins>
      <w:hyperlink r:id="rId27" w:tgtFrame="https://doi.org/10.1161/STROKEAHA.109.566992">
        <w:ins w:id="1221" w:author="Author" w:date="2024-02-21T09:46:00Z">
          <w:r>
            <w:rPr>
              <w:rStyle w:val="InternetLink"/>
              <w:rFonts w:ascii="Arial" w:hAnsi="Arial"/>
            </w:rPr>
            <w:t>https://doi.org/10.1161/STROKEAHA.109.566992</w:t>
          </w:r>
        </w:ins>
      </w:hyperlink>
      <w:ins w:id="1222" w:author="Author" w:date="2024-02-21T09:46:00Z">
        <w:r>
          <w:rPr>
            <w:rFonts w:ascii="Arial" w:hAnsi="Arial"/>
          </w:rPr>
          <w:t>.</w:t>
        </w:r>
      </w:ins>
    </w:p>
    <w:p>
      <w:pPr>
        <w:pStyle w:val="Bibliography"/>
        <w:rPr/>
      </w:pPr>
      <w:ins w:id="1224" w:author="Author" w:date="2024-02-21T09:46:00Z">
        <w:r>
          <w:rPr>
            <w:rFonts w:ascii="Arial" w:hAnsi="Arial"/>
          </w:rPr>
          <w:t xml:space="preserve">Griffanti, Ludovica, Mark Jenkinson, Sana Suri, Enikő Zsoldos, Abda Mahmood, Nicola Filippini, Claire E. Sexton, et al. 2018. “Classification and Characterization of Periventricular and Deep White Matter Hyperintensities on MRI: A Study in Older Adults.” </w:t>
        </w:r>
      </w:ins>
      <w:ins w:id="1225" w:author="Author" w:date="2024-02-21T09:46:00Z">
        <w:r>
          <w:rPr>
            <w:rFonts w:ascii="Arial" w:hAnsi="Arial"/>
            <w:i/>
            <w:iCs/>
          </w:rPr>
          <w:t>NeuroImage</w:t>
        </w:r>
      </w:ins>
      <w:ins w:id="1226" w:author="Author" w:date="2024-02-21T09:46:00Z">
        <w:r>
          <w:rPr>
            <w:rFonts w:ascii="Arial" w:hAnsi="Arial"/>
          </w:rPr>
          <w:t xml:space="preserve"> 170: 174–81. </w:t>
        </w:r>
      </w:ins>
      <w:hyperlink r:id="rId28" w:tgtFrame="https://doi.org/10.1016/j.neuroimage.2017.03.024">
        <w:ins w:id="1227" w:author="Author" w:date="2024-02-21T09:46:00Z">
          <w:r>
            <w:rPr>
              <w:rStyle w:val="InternetLink"/>
              <w:rFonts w:ascii="Arial" w:hAnsi="Arial"/>
            </w:rPr>
            <w:t>https://doi.org/10.1016/j.neuroimage.2017.03.024</w:t>
          </w:r>
        </w:ins>
      </w:hyperlink>
      <w:ins w:id="1228" w:author="Author" w:date="2024-02-21T09:46:00Z">
        <w:r>
          <w:rPr>
            <w:rFonts w:ascii="Arial" w:hAnsi="Arial"/>
          </w:rPr>
          <w:t>.</w:t>
        </w:r>
      </w:ins>
    </w:p>
    <w:p>
      <w:pPr>
        <w:pStyle w:val="Bibliography"/>
        <w:rPr>
          <w:rFonts w:ascii="Arial" w:hAnsi="Arial"/>
          <w:ins w:id="1233" w:author="Author" w:date="2024-02-21T09:46:00Z"/>
        </w:rPr>
      </w:pPr>
      <w:ins w:id="1230" w:author="Author" w:date="2024-02-21T09:46:00Z">
        <w:r>
          <w:rPr>
            <w:rFonts w:ascii="Arial" w:hAnsi="Arial"/>
          </w:rPr>
          <w:t xml:space="preserve">Gustafson, D., L. Lissner, C. Bengtsson, C. Bjorkelund, and I. Skoog. 2004. “A 24-Year Follow-up of Body Mass Index and Cerebral Atrophy.” </w:t>
        </w:r>
      </w:ins>
      <w:ins w:id="1231" w:author="Author" w:date="2024-02-21T09:46:00Z">
        <w:r>
          <w:rPr>
            <w:rFonts w:ascii="Arial" w:hAnsi="Arial"/>
            <w:i/>
            <w:iCs/>
          </w:rPr>
          <w:t>Neurology</w:t>
        </w:r>
      </w:ins>
      <w:ins w:id="1232" w:author="Author" w:date="2024-02-21T09:46:00Z">
        <w:r>
          <w:rPr>
            <w:rFonts w:ascii="Arial" w:hAnsi="Arial"/>
          </w:rPr>
          <w:t xml:space="preserve"> 63 (10): 1876–81.</w:t>
        </w:r>
      </w:ins>
      <w:bookmarkStart w:id="46" w:name="ref-gustafson24yearFollowupBody2004"/>
      <w:bookmarkEnd w:id="46"/>
    </w:p>
    <w:p>
      <w:pPr>
        <w:pStyle w:val="Bibliography"/>
        <w:rPr/>
      </w:pPr>
      <w:ins w:id="1234" w:author="Author" w:date="2024-02-21T09:46:00Z">
        <w:r>
          <w:rPr>
            <w:rFonts w:ascii="Arial" w:hAnsi="Arial"/>
          </w:rPr>
          <w:t xml:space="preserve">Hajek, André, and Hans-Helmut König. 2020. “Fear of Dementia in the General Population: Findings from the German Socio-Economic Panel (GSOEP).” </w:t>
        </w:r>
      </w:ins>
      <w:ins w:id="1235" w:author="Author" w:date="2024-02-21T09:46:00Z">
        <w:r>
          <w:rPr>
            <w:rFonts w:ascii="Arial" w:hAnsi="Arial"/>
            <w:i/>
            <w:iCs/>
          </w:rPr>
          <w:t>Journal of Alzheimer’s Disease</w:t>
        </w:r>
      </w:ins>
      <w:ins w:id="1236" w:author="Author" w:date="2024-02-21T09:46:00Z">
        <w:r>
          <w:rPr>
            <w:rFonts w:ascii="Arial" w:hAnsi="Arial"/>
          </w:rPr>
          <w:t xml:space="preserve"> 75: 1135–40. </w:t>
        </w:r>
      </w:ins>
      <w:hyperlink r:id="rId29" w:tgtFrame="https://doi.org/10.3233/JAD-200106">
        <w:ins w:id="1237" w:author="Author" w:date="2024-02-21T09:46:00Z">
          <w:r>
            <w:rPr>
              <w:rStyle w:val="InternetLink"/>
              <w:rFonts w:ascii="Arial" w:hAnsi="Arial"/>
            </w:rPr>
            <w:t>https://doi.org/10.3233/JAD-200106</w:t>
          </w:r>
        </w:ins>
      </w:hyperlink>
      <w:ins w:id="1238" w:author="Author" w:date="2024-02-21T09:46:00Z">
        <w:r>
          <w:rPr>
            <w:rFonts w:ascii="Arial" w:hAnsi="Arial"/>
          </w:rPr>
          <w:t>.</w:t>
        </w:r>
      </w:ins>
    </w:p>
    <w:p>
      <w:pPr>
        <w:pStyle w:val="Bibliography"/>
        <w:rPr/>
      </w:pPr>
      <w:ins w:id="1240" w:author="Author" w:date="2024-02-21T09:46:00Z">
        <w:r>
          <w:rPr>
            <w:rFonts w:ascii="Arial" w:hAnsi="Arial"/>
          </w:rPr>
          <w:t xml:space="preserve">Hamilton, O., S. R. Cox, J. A. Okely, F. Conte, L. Ballerini, M. E. Bastin, J. Corley, et al. 2021. “Cerebral Small Vessel Disease Burden and Longitudinal Cognitive Decline from Age 73 to 82: The Lothian Birth Cohort 1936.” </w:t>
        </w:r>
      </w:ins>
      <w:ins w:id="1241" w:author="Author" w:date="2024-02-21T09:46:00Z">
        <w:r>
          <w:rPr>
            <w:rFonts w:ascii="Arial" w:hAnsi="Arial"/>
            <w:i/>
            <w:iCs/>
          </w:rPr>
          <w:t>Translational Psychiatry</w:t>
        </w:r>
      </w:ins>
      <w:ins w:id="1242" w:author="Author" w:date="2024-02-21T09:46:00Z">
        <w:r>
          <w:rPr>
            <w:rFonts w:ascii="Arial" w:hAnsi="Arial"/>
          </w:rPr>
          <w:t xml:space="preserve"> 11 (1): 1–12. </w:t>
        </w:r>
      </w:ins>
      <w:hyperlink r:id="rId30" w:tgtFrame="https://doi.org/10.1038/s41398-021-01495-4">
        <w:ins w:id="1243" w:author="Author" w:date="2024-02-21T09:46:00Z">
          <w:r>
            <w:rPr>
              <w:rStyle w:val="InternetLink"/>
              <w:rFonts w:ascii="Arial" w:hAnsi="Arial"/>
            </w:rPr>
            <w:t>https://doi.org/10.1038/s41398-021-01495-4</w:t>
          </w:r>
        </w:ins>
      </w:hyperlink>
      <w:ins w:id="1244" w:author="Author" w:date="2024-02-21T09:46:00Z">
        <w:r>
          <w:rPr>
            <w:rFonts w:ascii="Arial" w:hAnsi="Arial"/>
          </w:rPr>
          <w:t>.</w:t>
        </w:r>
      </w:ins>
    </w:p>
    <w:p>
      <w:pPr>
        <w:pStyle w:val="Bibliography"/>
        <w:rPr>
          <w:rFonts w:ascii="Arial" w:hAnsi="Arial"/>
          <w:ins w:id="1249" w:author="Author" w:date="2024-02-21T09:46:00Z"/>
        </w:rPr>
      </w:pPr>
      <w:ins w:id="1246" w:author="Author" w:date="2024-02-21T09:46:00Z">
        <w:r>
          <w:rPr>
            <w:rFonts w:ascii="Arial" w:hAnsi="Arial"/>
          </w:rPr>
          <w:t xml:space="preserve">Hamilton, Olivia K. L., Ellen V. Backhouse, Esther Janssen, Angela C. C. Jochems, Caragh Maher, Tuula E. Ritakari, Anna J. Stevenson, Lihua Xia, Ian J. Deary, and Joanna M. Wardlaw. 2021. “Cognitive Impairment in Sporadic Cerebral Small Vessel Disease: A Systematic Review and Meta-Analysis.” </w:t>
        </w:r>
      </w:ins>
      <w:ins w:id="1247" w:author="Author" w:date="2024-02-21T09:46:00Z">
        <w:r>
          <w:rPr>
            <w:rFonts w:ascii="Arial" w:hAnsi="Arial"/>
            <w:i/>
            <w:iCs/>
          </w:rPr>
          <w:t>Alzheimer’s &amp; Dementia</w:t>
        </w:r>
      </w:ins>
      <w:ins w:id="1248" w:author="Author" w:date="2024-02-21T09:46:00Z">
        <w:r>
          <w:rPr>
            <w:rFonts w:ascii="Arial" w:hAnsi="Arial"/>
          </w:rPr>
          <w:t xml:space="preserve"> 17 (4): 665–85.</w:t>
        </w:r>
      </w:ins>
      <w:bookmarkStart w:id="47" w:name="X6debfffe7c91874d519217e7490dd93aec96bf6"/>
      <w:bookmarkEnd w:id="47"/>
    </w:p>
    <w:p>
      <w:pPr>
        <w:pStyle w:val="Bibliography"/>
        <w:rPr>
          <w:rFonts w:ascii="Arial" w:hAnsi="Arial"/>
          <w:ins w:id="1253" w:author="Author" w:date="2024-02-21T09:46:00Z"/>
        </w:rPr>
      </w:pPr>
      <w:ins w:id="1250" w:author="Author" w:date="2024-02-21T09:46:00Z">
        <w:r>
          <w:rPr>
            <w:rFonts w:ascii="Arial" w:hAnsi="Arial"/>
          </w:rPr>
          <w:t xml:space="preserve">Heidari, Shirin, Thomas F. Babor, Paola De Castro, Sera Tort, and Mirjam Curno. 2016. “Sex and Gender Equity in Research: Rationale for the SAGER Guidelines and Recommended Use.” </w:t>
        </w:r>
      </w:ins>
      <w:ins w:id="1251" w:author="Author" w:date="2024-02-21T09:46:00Z">
        <w:r>
          <w:rPr>
            <w:rFonts w:ascii="Arial" w:hAnsi="Arial"/>
            <w:i/>
            <w:iCs/>
          </w:rPr>
          <w:t>Research Integrity and Peer Review</w:t>
        </w:r>
      </w:ins>
      <w:ins w:id="1252" w:author="Author" w:date="2024-02-21T09:46:00Z">
        <w:r>
          <w:rPr>
            <w:rFonts w:ascii="Arial" w:hAnsi="Arial"/>
          </w:rPr>
          <w:t xml:space="preserve"> 1 (1): 1–9.</w:t>
        </w:r>
      </w:ins>
      <w:bookmarkStart w:id="48" w:name="ref-heidariSexGenderEquity2016"/>
      <w:bookmarkEnd w:id="48"/>
    </w:p>
    <w:p>
      <w:pPr>
        <w:pStyle w:val="Bibliography"/>
        <w:rPr/>
      </w:pPr>
      <w:ins w:id="1254" w:author="Author" w:date="2024-02-21T09:46:00Z">
        <w:r>
          <w:rPr>
            <w:rFonts w:ascii="Arial" w:hAnsi="Arial"/>
          </w:rPr>
          <w:t xml:space="preserve">Higuchi, Satoshi, Yusuke Kabeya, and Kiyoe Kato. 2017. “Visceral-to-Subcutaneous Fat Ratio Is Independently Related to Small and Large Cerebrovascular Lesions Even in Healthy Subjects.” </w:t>
        </w:r>
      </w:ins>
      <w:ins w:id="1255" w:author="Author" w:date="2024-02-21T09:46:00Z">
        <w:r>
          <w:rPr>
            <w:rFonts w:ascii="Arial" w:hAnsi="Arial"/>
            <w:i/>
            <w:iCs/>
          </w:rPr>
          <w:t>Atherosclerosis</w:t>
        </w:r>
      </w:ins>
      <w:ins w:id="1256" w:author="Author" w:date="2024-02-21T09:46:00Z">
        <w:r>
          <w:rPr>
            <w:rFonts w:ascii="Arial" w:hAnsi="Arial"/>
          </w:rPr>
          <w:t xml:space="preserve"> 259: 41–45. </w:t>
        </w:r>
      </w:ins>
      <w:hyperlink r:id="rId31" w:tgtFrame="https://doi.org/10.1016/j.atherosclerosis.2017.03.001">
        <w:ins w:id="1257" w:author="Author" w:date="2024-02-21T09:46:00Z">
          <w:r>
            <w:rPr>
              <w:rStyle w:val="InternetLink"/>
              <w:rFonts w:ascii="Arial" w:hAnsi="Arial"/>
            </w:rPr>
            <w:t>https://doi.org/10.1016/j.atherosclerosis.2017.03.001</w:t>
          </w:r>
        </w:ins>
      </w:hyperlink>
      <w:ins w:id="1258" w:author="Author" w:date="2024-02-21T09:46:00Z">
        <w:r>
          <w:rPr>
            <w:rFonts w:ascii="Arial" w:hAnsi="Arial"/>
          </w:rPr>
          <w:t>.</w:t>
        </w:r>
      </w:ins>
    </w:p>
    <w:p>
      <w:pPr>
        <w:pStyle w:val="Bibliography"/>
        <w:rPr/>
      </w:pPr>
      <w:ins w:id="1260" w:author="Author" w:date="2024-02-21T09:46:00Z">
        <w:r>
          <w:rPr>
            <w:rFonts w:ascii="Arial" w:hAnsi="Arial"/>
          </w:rPr>
          <w:t xml:space="preserve">Jansen, Michelle G, Ludovica Griffanti, Clare E Mackay, Melis Anatürk, Luca Melazzini, Ann-Marie G de Lange, Nicola Filippini, et al. 2022. “Association of Cerebral Small Vessel Disease Burden with Brain Structure and Cognitive and Vascular Risk Trajectories in Mid-to-Late Life.” </w:t>
        </w:r>
      </w:ins>
      <w:ins w:id="1261" w:author="Author" w:date="2024-02-21T09:46:00Z">
        <w:r>
          <w:rPr>
            <w:rFonts w:ascii="Arial" w:hAnsi="Arial"/>
            <w:i/>
            <w:iCs/>
          </w:rPr>
          <w:t>Journal of Cerebral Blood Flow &amp; Metabolism</w:t>
        </w:r>
      </w:ins>
      <w:ins w:id="1262" w:author="Author" w:date="2024-02-21T09:46:00Z">
        <w:r>
          <w:rPr>
            <w:rFonts w:ascii="Arial" w:hAnsi="Arial"/>
          </w:rPr>
          <w:t xml:space="preserve"> 42 (4): 600–612. </w:t>
        </w:r>
      </w:ins>
      <w:hyperlink r:id="rId32" w:tgtFrame="https://doi.org/10.1177/0271678X211048411">
        <w:ins w:id="1263" w:author="Author" w:date="2024-02-21T09:46:00Z">
          <w:r>
            <w:rPr>
              <w:rStyle w:val="InternetLink"/>
              <w:rFonts w:ascii="Arial" w:hAnsi="Arial"/>
            </w:rPr>
            <w:t>https://doi.org/10.1177/0271678X211048411</w:t>
          </w:r>
        </w:ins>
      </w:hyperlink>
      <w:ins w:id="1264" w:author="Author" w:date="2024-02-21T09:46:00Z">
        <w:r>
          <w:rPr>
            <w:rFonts w:ascii="Arial" w:hAnsi="Arial"/>
          </w:rPr>
          <w:t>.</w:t>
        </w:r>
      </w:ins>
    </w:p>
    <w:p>
      <w:pPr>
        <w:pStyle w:val="Bibliography"/>
        <w:rPr>
          <w:rFonts w:ascii="Arial" w:hAnsi="Arial"/>
          <w:ins w:id="1269" w:author="Author" w:date="2024-02-21T09:46:00Z"/>
        </w:rPr>
      </w:pPr>
      <w:ins w:id="1266" w:author="Author" w:date="2024-02-21T09:46:00Z">
        <w:r>
          <w:rPr>
            <w:rFonts w:ascii="Arial" w:hAnsi="Arial"/>
          </w:rPr>
          <w:t xml:space="preserve">Jiménez-Balado, Joan, Fabian Corlier, Christian Habeck, Yaakov Stern, and Teal Eich. 2022. “Effects of White Matter Hyperintensities Distribution and Clustering on Late-Life Cognitive Impairment.” </w:t>
        </w:r>
      </w:ins>
      <w:ins w:id="1267" w:author="Author" w:date="2024-02-21T09:46:00Z">
        <w:r>
          <w:rPr>
            <w:rFonts w:ascii="Arial" w:hAnsi="Arial"/>
            <w:i/>
            <w:iCs/>
          </w:rPr>
          <w:t>Scientific Reports</w:t>
        </w:r>
      </w:ins>
      <w:ins w:id="1268" w:author="Author" w:date="2024-02-21T09:46:00Z">
        <w:r>
          <w:rPr>
            <w:rFonts w:ascii="Arial" w:hAnsi="Arial"/>
          </w:rPr>
          <w:t xml:space="preserve"> 12 (1): 1955.</w:t>
        </w:r>
      </w:ins>
      <w:bookmarkStart w:id="49" w:name="ref-jimenez-baladoEffectsWhiteMatter2022"/>
      <w:bookmarkEnd w:id="49"/>
    </w:p>
    <w:p>
      <w:pPr>
        <w:pStyle w:val="Bibliography"/>
        <w:rPr>
          <w:rFonts w:ascii="Arial" w:hAnsi="Arial"/>
          <w:ins w:id="1273" w:author="Author" w:date="2024-02-21T09:46:00Z"/>
        </w:rPr>
      </w:pPr>
      <w:ins w:id="1270" w:author="Author" w:date="2024-02-21T09:46:00Z">
        <w:r>
          <w:rPr>
            <w:rFonts w:ascii="Arial" w:hAnsi="Arial"/>
          </w:rPr>
          <w:t xml:space="preserve">Jiménez-Sánchez, Lorena, Olivia K. L. Hamilton, Una Clancy, Ellen V. Backhouse, Catriona R. Stewart, Michael S. Stringer, Fergus N. Doubal, and Joanna M. Wardlaw. 2021. “Sex Differences in Cerebral Small Vessel Disease: A Systematic Review and Meta-Analysis.” </w:t>
        </w:r>
      </w:ins>
      <w:ins w:id="1271" w:author="Author" w:date="2024-02-21T09:46:00Z">
        <w:r>
          <w:rPr>
            <w:rFonts w:ascii="Arial" w:hAnsi="Arial"/>
            <w:i/>
            <w:iCs/>
          </w:rPr>
          <w:t>Frontiers in Neurology</w:t>
        </w:r>
      </w:ins>
      <w:ins w:id="1272" w:author="Author" w:date="2024-02-21T09:46:00Z">
        <w:r>
          <w:rPr>
            <w:rFonts w:ascii="Arial" w:hAnsi="Arial"/>
          </w:rPr>
          <w:t xml:space="preserve"> 12.</w:t>
        </w:r>
      </w:ins>
      <w:bookmarkStart w:id="50" w:name="ref-jimenez-sanchez21"/>
      <w:bookmarkEnd w:id="50"/>
    </w:p>
    <w:p>
      <w:pPr>
        <w:pStyle w:val="Bibliography"/>
        <w:rPr>
          <w:rFonts w:ascii="Arial" w:hAnsi="Arial"/>
          <w:ins w:id="1277" w:author="Author" w:date="2024-02-21T09:46:00Z"/>
        </w:rPr>
      </w:pPr>
      <w:ins w:id="1274" w:author="Author" w:date="2024-02-21T09:46:00Z">
        <w:r>
          <w:rPr>
            <w:rFonts w:ascii="Arial" w:hAnsi="Arial"/>
          </w:rPr>
          <w:t xml:space="preserve">Jorgensen, Dana R., C. Elizabeth Shaaban, Clayton A. Wiley, Peter J. Gianaros, Joseph Mettenburg, and Caterina Rosano. 2018. “A Population Neuroscience Approach to the Study of Cerebral Small Vessel Disease in Midlife and Late Life: An Invited Review.” </w:t>
        </w:r>
      </w:ins>
      <w:ins w:id="1275" w:author="Author" w:date="2024-02-21T09:46:00Z">
        <w:r>
          <w:rPr>
            <w:rFonts w:ascii="Arial" w:hAnsi="Arial"/>
            <w:i/>
            <w:iCs/>
          </w:rPr>
          <w:t>American Journal of Physiology-Heart and Circulatory Physiology</w:t>
        </w:r>
      </w:ins>
      <w:ins w:id="1276" w:author="Author" w:date="2024-02-21T09:46:00Z">
        <w:r>
          <w:rPr>
            <w:rFonts w:ascii="Arial" w:hAnsi="Arial"/>
          </w:rPr>
          <w:t xml:space="preserve"> 314 (6): H1117–36.</w:t>
        </w:r>
      </w:ins>
      <w:bookmarkStart w:id="51" w:name="X839a91eaa77d147468bf0bce3c0d9f17114c68c"/>
      <w:bookmarkEnd w:id="51"/>
    </w:p>
    <w:p>
      <w:pPr>
        <w:pStyle w:val="Bibliography"/>
        <w:rPr/>
      </w:pPr>
      <w:ins w:id="1278" w:author="Author" w:date="2024-02-21T09:46:00Z">
        <w:r>
          <w:rPr>
            <w:rFonts w:ascii="Arial" w:hAnsi="Arial"/>
          </w:rPr>
          <w:t xml:space="preserve">Kaess, Bernhard M., Jian Rong, Martin G. Larson, Naomi M. Hamburg, Joseph A. Vita, Daniel Levy, Emelia J. Benjamin, Ramachandran S. Vasan, and Gary F. Mitchell. 2012. “Aortic Stiffness, Blood Pressure Progression, and Incident Hypertension.” </w:t>
        </w:r>
      </w:ins>
      <w:ins w:id="1279" w:author="Author" w:date="2024-02-21T09:46:00Z">
        <w:r>
          <w:rPr>
            <w:rFonts w:ascii="Arial" w:hAnsi="Arial"/>
            <w:i/>
            <w:iCs/>
          </w:rPr>
          <w:t>JAMA</w:t>
        </w:r>
      </w:ins>
      <w:ins w:id="1280" w:author="Author" w:date="2024-02-21T09:46:00Z">
        <w:r>
          <w:rPr>
            <w:rFonts w:ascii="Arial" w:hAnsi="Arial"/>
          </w:rPr>
          <w:t xml:space="preserve"> 308 (9): 875–81. </w:t>
        </w:r>
      </w:ins>
      <w:hyperlink r:id="rId33" w:tgtFrame="https://doi.org/10.1001/2012.jama.10503">
        <w:ins w:id="1281" w:author="Author" w:date="2024-02-21T09:46:00Z">
          <w:r>
            <w:rPr>
              <w:rStyle w:val="InternetLink"/>
              <w:rFonts w:ascii="Arial" w:hAnsi="Arial"/>
            </w:rPr>
            <w:t>https://doi.org/10.1001/2012.jama.10503</w:t>
          </w:r>
        </w:ins>
      </w:hyperlink>
      <w:ins w:id="1282" w:author="Author" w:date="2024-02-21T09:46:00Z">
        <w:r>
          <w:rPr>
            <w:rFonts w:ascii="Arial" w:hAnsi="Arial"/>
          </w:rPr>
          <w:t>.</w:t>
        </w:r>
      </w:ins>
    </w:p>
    <w:p>
      <w:pPr>
        <w:pStyle w:val="Bibliography"/>
        <w:rPr/>
      </w:pPr>
      <w:ins w:id="1284" w:author="Author" w:date="2024-02-21T09:46:00Z">
        <w:r>
          <w:rPr>
            <w:rFonts w:ascii="Arial" w:hAnsi="Arial"/>
          </w:rPr>
          <w:t xml:space="preserve">Kharabian Masouleh, S., K. Arelin, A. Horstmann, L. Lampe, J. A. Kipping, T. Luck, S. G. Riedel-Heller, et al. 2016. “Higher Body Mass Index in Older Adults Is Associated with Lower Gray Matter Volume: Implications for Memory Performance.” </w:t>
        </w:r>
      </w:ins>
      <w:ins w:id="1285" w:author="Author" w:date="2024-02-21T09:46:00Z">
        <w:r>
          <w:rPr>
            <w:rFonts w:ascii="Arial" w:hAnsi="Arial"/>
            <w:i/>
            <w:iCs/>
          </w:rPr>
          <w:t>Neurobiol Aging</w:t>
        </w:r>
      </w:ins>
      <w:ins w:id="1286" w:author="Author" w:date="2024-02-21T09:46:00Z">
        <w:r>
          <w:rPr>
            <w:rFonts w:ascii="Arial" w:hAnsi="Arial"/>
          </w:rPr>
          <w:t xml:space="preserve"> 40 (April): 1–10. </w:t>
        </w:r>
      </w:ins>
      <w:hyperlink r:id="rId34" w:tgtFrame="https://doi.org/10.1016/j.neurobiolaging.2015.12.020">
        <w:ins w:id="1287" w:author="Author" w:date="2024-02-21T09:46:00Z">
          <w:r>
            <w:rPr>
              <w:rStyle w:val="InternetLink"/>
              <w:rFonts w:ascii="Arial" w:hAnsi="Arial"/>
            </w:rPr>
            <w:t>https://doi.org/10.1016/j.neurobiolaging.2015.12.020</w:t>
          </w:r>
        </w:ins>
      </w:hyperlink>
      <w:ins w:id="1288" w:author="Author" w:date="2024-02-21T09:46:00Z">
        <w:r>
          <w:rPr>
            <w:rFonts w:ascii="Arial" w:hAnsi="Arial"/>
          </w:rPr>
          <w:t>.</w:t>
        </w:r>
      </w:ins>
    </w:p>
    <w:p>
      <w:pPr>
        <w:pStyle w:val="Bibliography"/>
        <w:rPr/>
      </w:pPr>
      <w:ins w:id="1290" w:author="Author" w:date="2024-02-21T09:46:00Z">
        <w:r>
          <w:rPr>
            <w:rFonts w:ascii="Arial" w:hAnsi="Arial"/>
          </w:rPr>
          <w:t xml:space="preserve">Kim, K. W., H. Seo, M. S. Kwak, and D. Kim. 2017. “Visceral Obesity Is Associated with White Matter Hyperintensity and Lacunar Infarct.” </w:t>
        </w:r>
      </w:ins>
      <w:ins w:id="1291" w:author="Author" w:date="2024-02-21T09:46:00Z">
        <w:r>
          <w:rPr>
            <w:rFonts w:ascii="Arial" w:hAnsi="Arial"/>
            <w:i/>
            <w:iCs/>
          </w:rPr>
          <w:t>International Journal of Obesity</w:t>
        </w:r>
      </w:ins>
      <w:ins w:id="1292" w:author="Author" w:date="2024-02-21T09:46:00Z">
        <w:r>
          <w:rPr>
            <w:rFonts w:ascii="Arial" w:hAnsi="Arial"/>
          </w:rPr>
          <w:t xml:space="preserve"> 41 (5): 683–88. </w:t>
        </w:r>
      </w:ins>
      <w:hyperlink r:id="rId35" w:tgtFrame="https://doi.org/10.1038/ijo.2017.13">
        <w:ins w:id="1293" w:author="Author" w:date="2024-02-21T09:46:00Z">
          <w:r>
            <w:rPr>
              <w:rStyle w:val="InternetLink"/>
              <w:rFonts w:ascii="Arial" w:hAnsi="Arial"/>
            </w:rPr>
            <w:t>https://doi.org/10.1038/ijo.2017.13</w:t>
          </w:r>
        </w:ins>
      </w:hyperlink>
      <w:ins w:id="1294" w:author="Author" w:date="2024-02-21T09:46:00Z">
        <w:r>
          <w:rPr>
            <w:rFonts w:ascii="Arial" w:hAnsi="Arial"/>
          </w:rPr>
          <w:t>.</w:t>
        </w:r>
      </w:ins>
    </w:p>
    <w:p>
      <w:pPr>
        <w:pStyle w:val="Bibliography"/>
        <w:rPr/>
      </w:pPr>
      <w:ins w:id="1296" w:author="Author" w:date="2024-02-21T09:46:00Z">
        <w:r>
          <w:rPr>
            <w:rFonts w:ascii="Arial" w:hAnsi="Arial"/>
          </w:rPr>
          <w:t xml:space="preserve">Kloppenborg, Raoul P., Paul J. Nederkoorn, Mirjam I. Geerlings, and Esther van den Berg. 2014. “Presence and Progression of White Matter Hyperintensities and Cognition.” </w:t>
        </w:r>
      </w:ins>
      <w:ins w:id="1297" w:author="Author" w:date="2024-02-21T09:46:00Z">
        <w:r>
          <w:rPr>
            <w:rFonts w:ascii="Arial" w:hAnsi="Arial"/>
            <w:i/>
            <w:iCs/>
          </w:rPr>
          <w:t>Neurology</w:t>
        </w:r>
      </w:ins>
      <w:ins w:id="1298" w:author="Author" w:date="2024-02-21T09:46:00Z">
        <w:r>
          <w:rPr>
            <w:rFonts w:ascii="Arial" w:hAnsi="Arial"/>
          </w:rPr>
          <w:t xml:space="preserve"> 82 (23): 2127. </w:t>
        </w:r>
      </w:ins>
      <w:hyperlink r:id="rId36" w:tgtFrame="https://doi.org/10.1212/WNL.0000000000000505">
        <w:ins w:id="1299" w:author="Author" w:date="2024-02-21T09:46:00Z">
          <w:r>
            <w:rPr>
              <w:rStyle w:val="InternetLink"/>
              <w:rFonts w:ascii="Arial" w:hAnsi="Arial"/>
            </w:rPr>
            <w:t>https://doi.org/10.1212/WNL.0000000000000505</w:t>
          </w:r>
        </w:ins>
      </w:hyperlink>
      <w:ins w:id="1300" w:author="Author" w:date="2024-02-21T09:46:00Z">
        <w:r>
          <w:rPr>
            <w:rFonts w:ascii="Arial" w:hAnsi="Arial"/>
          </w:rPr>
          <w:t>.</w:t>
        </w:r>
      </w:ins>
    </w:p>
    <w:p>
      <w:pPr>
        <w:pStyle w:val="Bibliography"/>
        <w:rPr>
          <w:rFonts w:ascii="Arial" w:hAnsi="Arial"/>
          <w:ins w:id="1305" w:author="Author" w:date="2024-02-21T09:46:00Z"/>
        </w:rPr>
      </w:pPr>
      <w:ins w:id="1302" w:author="Author" w:date="2024-02-21T09:46:00Z">
        <w:r>
          <w:rPr>
            <w:rFonts w:ascii="Arial" w:hAnsi="Arial"/>
          </w:rPr>
          <w:t xml:space="preserve">Kynast, Jana, Leonie Lampe, Tobias Luck, Stefan Frisch, Katrin Arelin, Karl-Titus Hoffmann, Markus Loeffler, Steffi G. Riedel-Heller, Arno Villringer, and Matthias L. Schroeter. 2018. “White Matter Hyperintensities Associated with Small Vessel Disease Impair Social Cognition Beside Attention and Memory.” </w:t>
        </w:r>
      </w:ins>
      <w:ins w:id="1303" w:author="Author" w:date="2024-02-21T09:46:00Z">
        <w:r>
          <w:rPr>
            <w:rFonts w:ascii="Arial" w:hAnsi="Arial"/>
            <w:i/>
            <w:iCs/>
          </w:rPr>
          <w:t>Journal of Cerebral Blood Flow &amp; Metabolism</w:t>
        </w:r>
      </w:ins>
      <w:ins w:id="1304" w:author="Author" w:date="2024-02-21T09:46:00Z">
        <w:r>
          <w:rPr>
            <w:rFonts w:ascii="Arial" w:hAnsi="Arial"/>
          </w:rPr>
          <w:t xml:space="preserve"> 38 (6): 996–1009.</w:t>
        </w:r>
      </w:ins>
      <w:bookmarkStart w:id="52" w:name="Xffa50fa58953281a41b0e51d7492e430240fe37"/>
      <w:bookmarkEnd w:id="52"/>
    </w:p>
    <w:p>
      <w:pPr>
        <w:pStyle w:val="Bibliography"/>
        <w:rPr/>
      </w:pPr>
      <w:ins w:id="1306" w:author="Author" w:date="2024-02-21T09:46:00Z">
        <w:r>
          <w:rPr>
            <w:rFonts w:ascii="Arial" w:hAnsi="Arial"/>
          </w:rPr>
          <w:t xml:space="preserve">Lampe, Leonie, Shahrzad Kharabian-Masouleh, Jana Kynast, Katrin Arelin, Christopher J. Steele, Markus Löffler, A. Veronica Witte, Matthias L. Schroeter, Arno Villringer, and Pierre-Louis Bazin. 2019. “Lesion Location Matters: The Relationships Between White Matter Hyperintensities on Cognition in the Healthy Elderly.” </w:t>
        </w:r>
      </w:ins>
      <w:ins w:id="1307" w:author="Author" w:date="2024-02-21T09:46:00Z">
        <w:r>
          <w:rPr>
            <w:rFonts w:ascii="Arial" w:hAnsi="Arial"/>
            <w:i/>
            <w:iCs/>
          </w:rPr>
          <w:t>Journal of Cerebral Blood Flow &amp; Metabolism</w:t>
        </w:r>
      </w:ins>
      <w:ins w:id="1308" w:author="Author" w:date="2024-02-21T09:46:00Z">
        <w:r>
          <w:rPr>
            <w:rFonts w:ascii="Arial" w:hAnsi="Arial"/>
          </w:rPr>
          <w:t xml:space="preserve"> 39 (1): 36–43. </w:t>
        </w:r>
      </w:ins>
      <w:hyperlink r:id="rId37" w:tgtFrame="https://doi.org/10.1177/0271678X17740501">
        <w:ins w:id="1309" w:author="Author" w:date="2024-02-21T09:46:00Z">
          <w:r>
            <w:rPr>
              <w:rStyle w:val="InternetLink"/>
              <w:rFonts w:ascii="Arial" w:hAnsi="Arial"/>
            </w:rPr>
            <w:t>https://doi.org/10.1177/0271678X17740501</w:t>
          </w:r>
        </w:ins>
      </w:hyperlink>
      <w:ins w:id="1310" w:author="Author" w:date="2024-02-21T09:46:00Z">
        <w:r>
          <w:rPr>
            <w:rFonts w:ascii="Arial" w:hAnsi="Arial"/>
          </w:rPr>
          <w:t>.</w:t>
        </w:r>
      </w:ins>
    </w:p>
    <w:p>
      <w:pPr>
        <w:pStyle w:val="Bibliography"/>
        <w:rPr/>
      </w:pPr>
      <w:ins w:id="1312" w:author="Author" w:date="2024-02-21T09:46:00Z">
        <w:r>
          <w:rPr>
            <w:rFonts w:ascii="Arial" w:hAnsi="Arial"/>
          </w:rPr>
          <w:t xml:space="preserve">Lampe, Leonie, Rui Zhang, Frauke Beyer, Sebastian Huhn, Shahrzad Kharabian Masouleh, Sven Preusser, Pierre-Louis Bazin, Matthias L. Schroeter, Arno Villringer, and A. Veronica Witte. 2019. “Visceral Obesity Relates to Deep White Matter Hyperintensities via Inflammation.” </w:t>
        </w:r>
      </w:ins>
      <w:ins w:id="1313" w:author="Author" w:date="2024-02-21T09:46:00Z">
        <w:r>
          <w:rPr>
            <w:rFonts w:ascii="Arial" w:hAnsi="Arial"/>
            <w:i/>
            <w:iCs/>
          </w:rPr>
          <w:t>Annals of Neurology</w:t>
        </w:r>
      </w:ins>
      <w:ins w:id="1314" w:author="Author" w:date="2024-02-21T09:46:00Z">
        <w:r>
          <w:rPr>
            <w:rFonts w:ascii="Arial" w:hAnsi="Arial"/>
          </w:rPr>
          <w:t xml:space="preserve"> 85 (2): 194–203. </w:t>
        </w:r>
      </w:ins>
      <w:hyperlink r:id="rId38" w:tgtFrame="https://doi.org/10.1002/ana.25396">
        <w:ins w:id="1315" w:author="Author" w:date="2024-02-21T09:46:00Z">
          <w:r>
            <w:rPr>
              <w:rStyle w:val="InternetLink"/>
              <w:rFonts w:ascii="Arial" w:hAnsi="Arial"/>
            </w:rPr>
            <w:t>https://doi.org/10.1002/ana.25396</w:t>
          </w:r>
        </w:ins>
      </w:hyperlink>
      <w:ins w:id="1316" w:author="Author" w:date="2024-02-21T09:46:00Z">
        <w:r>
          <w:rPr>
            <w:rFonts w:ascii="Arial" w:hAnsi="Arial"/>
          </w:rPr>
          <w:t>.</w:t>
        </w:r>
      </w:ins>
    </w:p>
    <w:p>
      <w:pPr>
        <w:pStyle w:val="Bibliography"/>
        <w:rPr>
          <w:rFonts w:ascii="Arial" w:hAnsi="Arial"/>
          <w:ins w:id="1322" w:author="Author" w:date="2024-02-21T09:46:00Z"/>
        </w:rPr>
      </w:pPr>
      <w:ins w:id="1318" w:author="Author" w:date="2024-02-21T09:46:00Z">
        <w:r>
          <w:rPr>
            <w:rFonts w:ascii="Arial" w:hAnsi="Arial"/>
          </w:rPr>
          <w:t xml:space="preserve">Lampert, Thomas, L. Kroll, Stephan Müters, and Heribert Stolzenberg. </w:t>
        </w:r>
      </w:ins>
      <w:ins w:id="1319" w:author="Author" w:date="2024-02-21T09:46:00Z">
        <w:r>
          <w:rPr>
            <w:rFonts w:ascii="Arial" w:hAnsi="Arial"/>
            <w:lang w:val="de-DE"/>
          </w:rPr>
          <w:t xml:space="preserve">2013. “Messung Des Sozioökonomischen Status in Der Studie Zur Gesundheit Erwachsener in Deutschland (DEGS1).” </w:t>
        </w:r>
      </w:ins>
      <w:ins w:id="1320" w:author="Author" w:date="2024-02-21T09:46:00Z">
        <w:r>
          <w:rPr>
            <w:rFonts w:ascii="Arial" w:hAnsi="Arial"/>
            <w:i/>
            <w:iCs/>
            <w:lang w:val="de-DE"/>
          </w:rPr>
          <w:t>Bundesgesundheitsblatt-Gesundheitsforschung-Gesundheitsschutz</w:t>
        </w:r>
      </w:ins>
      <w:ins w:id="1321" w:author="Author" w:date="2024-02-21T09:46:00Z">
        <w:r>
          <w:rPr>
            <w:rFonts w:ascii="Arial" w:hAnsi="Arial"/>
            <w:lang w:val="de-DE"/>
          </w:rPr>
          <w:t xml:space="preserve"> 56 (5-6): 631–36.</w:t>
        </w:r>
      </w:ins>
      <w:bookmarkStart w:id="53" w:name="Xd13565ceb182e176f6836a3c359ffc1a8144c53"/>
      <w:bookmarkEnd w:id="53"/>
    </w:p>
    <w:p>
      <w:pPr>
        <w:pStyle w:val="Bibliography"/>
        <w:rPr/>
      </w:pPr>
      <w:ins w:id="1323" w:author="Author" w:date="2024-02-21T09:46:00Z">
        <w:r>
          <w:rPr>
            <w:rFonts w:ascii="Arial" w:hAnsi="Arial"/>
            <w:lang w:val="de-DE"/>
          </w:rPr>
          <w:t xml:space="preserve">Livingston, Gill, Jonathan Huntley, Andrew Sommerlad, David Ames, Clive Ballard, Sube Banerjee, Carol Brayne, et al. 2020. </w:t>
        </w:r>
      </w:ins>
      <w:ins w:id="1324" w:author="Author" w:date="2024-02-21T09:46:00Z">
        <w:r>
          <w:rPr>
            <w:rFonts w:ascii="Arial" w:hAnsi="Arial"/>
          </w:rPr>
          <w:t xml:space="preserve">“Dementia Prevention, Intervention, and Care: 2020 Report of the Lancet Commission.” </w:t>
        </w:r>
      </w:ins>
      <w:ins w:id="1325" w:author="Author" w:date="2024-02-21T09:46:00Z">
        <w:r>
          <w:rPr>
            <w:rFonts w:ascii="Arial" w:hAnsi="Arial"/>
            <w:i/>
            <w:iCs/>
            <w:lang w:val="de-DE"/>
          </w:rPr>
          <w:t>The Lancet</w:t>
        </w:r>
      </w:ins>
      <w:ins w:id="1326" w:author="Author" w:date="2024-02-21T09:46:00Z">
        <w:r>
          <w:rPr>
            <w:rFonts w:ascii="Arial" w:hAnsi="Arial"/>
            <w:lang w:val="de-DE"/>
          </w:rPr>
          <w:t xml:space="preserve"> 396 (10248): 413–46. </w:t>
        </w:r>
      </w:ins>
      <w:hyperlink r:id="rId39" w:tgtFrame="https://doi.org/10.1016/s0140-6736(20)30367-6">
        <w:ins w:id="1327" w:author="Author" w:date="2024-02-21T09:46:00Z">
          <w:r>
            <w:rPr>
              <w:rStyle w:val="InternetLink"/>
              <w:rFonts w:ascii="Arial" w:hAnsi="Arial"/>
              <w:lang w:val="de-DE"/>
            </w:rPr>
            <w:t>https://doi.org/10.1016/s0140-6736(20)30367-6</w:t>
          </w:r>
        </w:ins>
      </w:hyperlink>
      <w:ins w:id="1328" w:author="Author" w:date="2024-02-21T09:46:00Z">
        <w:r>
          <w:rPr>
            <w:rFonts w:ascii="Arial" w:hAnsi="Arial"/>
            <w:lang w:val="de-DE"/>
          </w:rPr>
          <w:t>.</w:t>
        </w:r>
      </w:ins>
    </w:p>
    <w:p>
      <w:pPr>
        <w:pStyle w:val="Bibliography"/>
        <w:rPr/>
      </w:pPr>
      <w:ins w:id="1330" w:author="Author" w:date="2024-02-21T09:46:00Z">
        <w:r>
          <w:rPr>
            <w:rFonts w:ascii="Arial" w:hAnsi="Arial"/>
            <w:lang w:val="de-DE"/>
          </w:rPr>
          <w:t xml:space="preserve">Loeffler, M., C. Engel, P. Ahnert, D. Alfermann, K. Arelin, R. Baber, F. Beutner, et al. 2015. </w:t>
        </w:r>
      </w:ins>
      <w:ins w:id="1331" w:author="Author" w:date="2024-02-21T09:46:00Z">
        <w:r>
          <w:rPr>
            <w:rFonts w:ascii="Arial" w:hAnsi="Arial"/>
          </w:rPr>
          <w:t xml:space="preserve">“The LIFE-Adult-Study: Objectives and Design of a Population-Based Cohort Study with 10,000 Deeply Phenotyped Adults in Germany.” </w:t>
        </w:r>
      </w:ins>
      <w:ins w:id="1332" w:author="Author" w:date="2024-02-21T09:46:00Z">
        <w:r>
          <w:rPr>
            <w:rFonts w:ascii="Arial" w:hAnsi="Arial"/>
            <w:i/>
            <w:iCs/>
          </w:rPr>
          <w:t>BMC Public Health</w:t>
        </w:r>
      </w:ins>
      <w:ins w:id="1333" w:author="Author" w:date="2024-02-21T09:46:00Z">
        <w:r>
          <w:rPr>
            <w:rFonts w:ascii="Arial" w:hAnsi="Arial"/>
          </w:rPr>
          <w:t xml:space="preserve"> 15 (1): 691. </w:t>
        </w:r>
      </w:ins>
      <w:hyperlink r:id="rId40" w:tgtFrame="https://doi.org/10.1186/s12889-015-1983-z">
        <w:ins w:id="1334" w:author="Author" w:date="2024-02-21T09:46:00Z">
          <w:r>
            <w:rPr>
              <w:rStyle w:val="InternetLink"/>
              <w:rFonts w:ascii="Arial" w:hAnsi="Arial"/>
            </w:rPr>
            <w:t>https://doi.org/10.1186/s12889-015-1983-z</w:t>
          </w:r>
        </w:ins>
      </w:hyperlink>
      <w:ins w:id="1335" w:author="Author" w:date="2024-02-21T09:46:00Z">
        <w:r>
          <w:rPr>
            <w:rFonts w:ascii="Arial" w:hAnsi="Arial"/>
          </w:rPr>
          <w:t>.</w:t>
        </w:r>
      </w:ins>
    </w:p>
    <w:p>
      <w:pPr>
        <w:pStyle w:val="Bibliography"/>
        <w:rPr/>
      </w:pPr>
      <w:ins w:id="1337" w:author="Author" w:date="2024-02-21T09:46:00Z">
        <w:r>
          <w:rPr>
            <w:rFonts w:ascii="Arial" w:hAnsi="Arial"/>
          </w:rPr>
          <w:t xml:space="preserve">Lohner, Valerie, Gökhan Pehlivan, Gerard Sanroma, Anne Miloschewski, Markus D. Schirmer, Tony Stöcker, Martin Reuter, and Monique M. B. Breteler. 2022. “Relation Between Sex, Menopause, and White Matter Hyperintensities: The Rhineland Study.” </w:t>
        </w:r>
      </w:ins>
      <w:ins w:id="1338" w:author="Author" w:date="2024-02-21T09:46:00Z">
        <w:r>
          <w:rPr>
            <w:rFonts w:ascii="Arial" w:hAnsi="Arial"/>
            <w:i/>
            <w:iCs/>
          </w:rPr>
          <w:t>Neurology</w:t>
        </w:r>
      </w:ins>
      <w:ins w:id="1339" w:author="Author" w:date="2024-02-21T09:46:00Z">
        <w:r>
          <w:rPr>
            <w:rFonts w:ascii="Arial" w:hAnsi="Arial"/>
          </w:rPr>
          <w:t xml:space="preserve"> 99 (9): e935–43. </w:t>
        </w:r>
      </w:ins>
      <w:hyperlink r:id="rId41" w:tgtFrame="https://doi.org/10.1212/WNL.0000000000200782">
        <w:ins w:id="1340" w:author="Author" w:date="2024-02-21T09:46:00Z">
          <w:r>
            <w:rPr>
              <w:rStyle w:val="InternetLink"/>
              <w:rFonts w:ascii="Arial" w:hAnsi="Arial"/>
            </w:rPr>
            <w:t>https://doi.org/10.1212/WNL.0000000000200782</w:t>
          </w:r>
        </w:ins>
      </w:hyperlink>
      <w:ins w:id="1341" w:author="Author" w:date="2024-02-21T09:46:00Z">
        <w:r>
          <w:rPr>
            <w:rFonts w:ascii="Arial" w:hAnsi="Arial"/>
          </w:rPr>
          <w:t>.</w:t>
        </w:r>
      </w:ins>
    </w:p>
    <w:p>
      <w:pPr>
        <w:pStyle w:val="Bibliography"/>
        <w:rPr/>
      </w:pPr>
      <w:ins w:id="1343" w:author="Author" w:date="2024-02-21T09:46:00Z">
        <w:r>
          <w:rPr>
            <w:rFonts w:ascii="Arial" w:hAnsi="Arial"/>
          </w:rPr>
          <w:t xml:space="preserve">Marini, Sandro, D. Anderson Christopher, and Jonathan Rosand. 2020. “Genetics of Cerebral Small Vessel Disease.” </w:t>
        </w:r>
      </w:ins>
      <w:ins w:id="1344" w:author="Author" w:date="2024-02-21T09:46:00Z">
        <w:r>
          <w:rPr>
            <w:rFonts w:ascii="Arial" w:hAnsi="Arial"/>
            <w:i/>
            <w:iCs/>
          </w:rPr>
          <w:t>Stroke</w:t>
        </w:r>
      </w:ins>
      <w:ins w:id="1345" w:author="Author" w:date="2024-02-21T09:46:00Z">
        <w:r>
          <w:rPr>
            <w:rFonts w:ascii="Arial" w:hAnsi="Arial"/>
          </w:rPr>
          <w:t xml:space="preserve"> 51 (1): 12–20. </w:t>
        </w:r>
      </w:ins>
      <w:hyperlink r:id="rId42" w:tgtFrame="https://doi.org/10.1161/STROKEAHA.119.024151">
        <w:ins w:id="1346" w:author="Author" w:date="2024-02-21T09:46:00Z">
          <w:r>
            <w:rPr>
              <w:rStyle w:val="InternetLink"/>
              <w:rFonts w:ascii="Arial" w:hAnsi="Arial"/>
            </w:rPr>
            <w:t>https://doi.org/10.1161/STROKEAHA.119.024151</w:t>
          </w:r>
        </w:ins>
      </w:hyperlink>
      <w:ins w:id="1347" w:author="Author" w:date="2024-02-21T09:46:00Z">
        <w:r>
          <w:rPr>
            <w:rFonts w:ascii="Arial" w:hAnsi="Arial"/>
          </w:rPr>
          <w:t>.</w:t>
        </w:r>
      </w:ins>
    </w:p>
    <w:p>
      <w:pPr>
        <w:pStyle w:val="Bibliography"/>
        <w:rPr>
          <w:rFonts w:ascii="Arial" w:hAnsi="Arial"/>
          <w:ins w:id="1352" w:author="Author" w:date="2024-02-21T09:46:00Z"/>
        </w:rPr>
      </w:pPr>
      <w:ins w:id="1349" w:author="Author" w:date="2024-02-21T09:46:00Z">
        <w:r>
          <w:rPr>
            <w:rFonts w:ascii="Arial" w:hAnsi="Arial"/>
          </w:rPr>
          <w:t xml:space="preserve">Morris, J. C., A. Heyman, R. C. Mohs, J. P. Hughes, G. Van Belle, GDME Fillenbaum, E. D. Mellits, and C. Clark. 1989. “The Consortium to Establish a Registry for Alzheimer’s Disease (CERAD): I. Clinical and Neuropsychological Assessment of Alzheimer’s Disease.” </w:t>
        </w:r>
      </w:ins>
      <w:ins w:id="1350" w:author="Author" w:date="2024-02-21T09:46:00Z">
        <w:r>
          <w:rPr>
            <w:rFonts w:ascii="Arial" w:hAnsi="Arial"/>
            <w:i/>
            <w:iCs/>
          </w:rPr>
          <w:t>Neurology</w:t>
        </w:r>
      </w:ins>
      <w:ins w:id="1351" w:author="Author" w:date="2024-02-21T09:46:00Z">
        <w:r>
          <w:rPr>
            <w:rFonts w:ascii="Arial" w:hAnsi="Arial"/>
          </w:rPr>
          <w:t>.</w:t>
        </w:r>
      </w:ins>
      <w:bookmarkStart w:id="54" w:name="ref-Morris_1989"/>
      <w:bookmarkEnd w:id="54"/>
    </w:p>
    <w:p>
      <w:pPr>
        <w:pStyle w:val="Bibliography"/>
        <w:rPr>
          <w:rFonts w:ascii="Arial" w:hAnsi="Arial"/>
          <w:ins w:id="1356" w:author="Author" w:date="2024-02-21T09:46:00Z"/>
        </w:rPr>
      </w:pPr>
      <w:ins w:id="1353" w:author="Author" w:date="2024-02-21T09:46:00Z">
        <w:r>
          <w:rPr>
            <w:rFonts w:ascii="Arial" w:hAnsi="Arial"/>
          </w:rPr>
          <w:t xml:space="preserve">Morys, Filip, Mahsa Dadar, and Alain Dagher. 2021. “Association Between Mid-Life Obesity, Its Metabolic Consequences, Cerebrovascular Disease and Cognitive Decline.” </w:t>
        </w:r>
      </w:ins>
      <w:ins w:id="1354" w:author="Author" w:date="2024-02-21T09:46:00Z">
        <w:r>
          <w:rPr>
            <w:rFonts w:ascii="Arial" w:hAnsi="Arial"/>
            <w:i/>
            <w:iCs/>
          </w:rPr>
          <w:t>The Journal of Clinical Endocrinology &amp; Metabolism</w:t>
        </w:r>
      </w:ins>
      <w:ins w:id="1355" w:author="Author" w:date="2024-02-21T09:46:00Z">
        <w:r>
          <w:rPr>
            <w:rFonts w:ascii="Arial" w:hAnsi="Arial"/>
          </w:rPr>
          <w:t>.</w:t>
        </w:r>
      </w:ins>
      <w:bookmarkStart w:id="55" w:name="ref-morysAssociationMidlifeObesity2021"/>
      <w:bookmarkEnd w:id="55"/>
    </w:p>
    <w:p>
      <w:pPr>
        <w:pStyle w:val="Bibliography"/>
        <w:rPr/>
      </w:pPr>
      <w:ins w:id="1357" w:author="Author" w:date="2024-02-21T09:46:00Z">
        <w:r>
          <w:rPr>
            <w:rFonts w:ascii="Arial" w:hAnsi="Arial"/>
          </w:rPr>
          <w:t xml:space="preserve">Nasrallah, I. M., N. M. Pajewski, A. P. Auchus, G. Chelune, A. K. Cheung, M. L. Cleveland, L. H. Coker, et al. 2019. “Association of Intensive Vs Standard Blood Pressure Control With Cerebral White Matter Lesions.” </w:t>
        </w:r>
      </w:ins>
      <w:ins w:id="1358" w:author="Author" w:date="2024-02-21T09:46:00Z">
        <w:r>
          <w:rPr>
            <w:rFonts w:ascii="Arial" w:hAnsi="Arial"/>
            <w:i/>
            <w:iCs/>
          </w:rPr>
          <w:t>JAMA</w:t>
        </w:r>
      </w:ins>
      <w:ins w:id="1359" w:author="Author" w:date="2024-02-21T09:46:00Z">
        <w:r>
          <w:rPr>
            <w:rFonts w:ascii="Arial" w:hAnsi="Arial"/>
          </w:rPr>
          <w:t xml:space="preserve"> 322 (6): 524–34. </w:t>
        </w:r>
      </w:ins>
      <w:hyperlink r:id="rId43" w:tgtFrame="https://doi.org/10.1001/jama.2019.10551">
        <w:ins w:id="1360" w:author="Author" w:date="2024-02-21T09:46:00Z">
          <w:r>
            <w:rPr>
              <w:rStyle w:val="InternetLink"/>
              <w:rFonts w:ascii="Arial" w:hAnsi="Arial"/>
            </w:rPr>
            <w:t>https://doi.org/10.1001/jama.2019.10551</w:t>
          </w:r>
        </w:ins>
      </w:hyperlink>
      <w:ins w:id="1361" w:author="Author" w:date="2024-02-21T09:46:00Z">
        <w:r>
          <w:rPr>
            <w:rFonts w:ascii="Arial" w:hAnsi="Arial"/>
          </w:rPr>
          <w:t>.</w:t>
        </w:r>
      </w:ins>
    </w:p>
    <w:p>
      <w:pPr>
        <w:pStyle w:val="Bibliography"/>
        <w:rPr>
          <w:rFonts w:ascii="Arial" w:hAnsi="Arial"/>
          <w:ins w:id="1366" w:author="Author" w:date="2024-02-21T09:46:00Z"/>
        </w:rPr>
      </w:pPr>
      <w:ins w:id="1363" w:author="Author" w:date="2024-02-21T09:46:00Z">
        <w:r>
          <w:rPr>
            <w:rFonts w:ascii="Arial" w:hAnsi="Arial"/>
          </w:rPr>
          <w:t xml:space="preserve">Nowok, Beata, Gillian M. Raab, and Chris Dibben. 2016. “Synthpop: Bespoke Creation of Synthetic Data in R.” </w:t>
        </w:r>
      </w:ins>
      <w:ins w:id="1364" w:author="Author" w:date="2024-02-21T09:46:00Z">
        <w:r>
          <w:rPr>
            <w:rFonts w:ascii="Arial" w:hAnsi="Arial"/>
            <w:i/>
            <w:iCs/>
          </w:rPr>
          <w:t>J Stat Softw</w:t>
        </w:r>
      </w:ins>
      <w:ins w:id="1365" w:author="Author" w:date="2024-02-21T09:46:00Z">
        <w:r>
          <w:rPr>
            <w:rFonts w:ascii="Arial" w:hAnsi="Arial"/>
          </w:rPr>
          <w:t xml:space="preserve"> 74 (11): 1–26.</w:t>
        </w:r>
      </w:ins>
      <w:bookmarkStart w:id="56" w:name="ref-nowokSynthpopBespokeCreation2016"/>
      <w:bookmarkEnd w:id="56"/>
    </w:p>
    <w:p>
      <w:pPr>
        <w:pStyle w:val="Bibliography"/>
        <w:rPr/>
      </w:pPr>
      <w:ins w:id="1367" w:author="Author" w:date="2024-02-21T09:46:00Z">
        <w:r>
          <w:rPr>
            <w:rFonts w:ascii="Arial" w:hAnsi="Arial"/>
          </w:rPr>
          <w:t xml:space="preserve">Oosterman, Joukje M., Raymond L. C. Vogels, Barbera van Harten, Alida A. Gouw, Anna Poggesi, Philip Scheltens, Roy P. C. Kessels, and Erik J. A. Scherder. 2010. “Assessing Mental Flexibility: Neuroanatomical and Neuropsychological Correlates of the Trail Making Test in Elderly People.” </w:t>
        </w:r>
      </w:ins>
      <w:ins w:id="1368" w:author="Author" w:date="2024-02-21T09:46:00Z">
        <w:r>
          <w:rPr>
            <w:rFonts w:ascii="Arial" w:hAnsi="Arial"/>
            <w:i/>
            <w:iCs/>
          </w:rPr>
          <w:t>The Clinical Neuropsychologist</w:t>
        </w:r>
      </w:ins>
      <w:ins w:id="1369" w:author="Author" w:date="2024-02-21T09:46:00Z">
        <w:r>
          <w:rPr>
            <w:rFonts w:ascii="Arial" w:hAnsi="Arial"/>
          </w:rPr>
          <w:t xml:space="preserve"> 24 (2): 203–19. </w:t>
        </w:r>
      </w:ins>
      <w:hyperlink r:id="rId44" w:tgtFrame="https://doi.org/10.1080/13854040903482848">
        <w:ins w:id="1370" w:author="Author" w:date="2024-02-21T09:46:00Z">
          <w:r>
            <w:rPr>
              <w:rStyle w:val="InternetLink"/>
              <w:rFonts w:ascii="Arial" w:hAnsi="Arial"/>
            </w:rPr>
            <w:t>https://doi.org/10.1080/13854040903482848</w:t>
          </w:r>
        </w:ins>
      </w:hyperlink>
      <w:ins w:id="1371" w:author="Author" w:date="2024-02-21T09:46:00Z">
        <w:r>
          <w:rPr>
            <w:rFonts w:ascii="Arial" w:hAnsi="Arial"/>
          </w:rPr>
          <w:t>.</w:t>
        </w:r>
      </w:ins>
    </w:p>
    <w:p>
      <w:pPr>
        <w:pStyle w:val="Bibliography"/>
        <w:rPr/>
      </w:pPr>
      <w:ins w:id="1373" w:author="Author" w:date="2024-02-21T09:46:00Z">
        <w:r>
          <w:rPr>
            <w:rFonts w:ascii="Arial" w:hAnsi="Arial"/>
          </w:rPr>
          <w:t xml:space="preserve">Peng, Jie, Fanghong Lu, Zhihao Wang, Ming Zhong, Lixin Sun, Na Hu, Zhendong Liu, and Wei Zhang. 2014. “Excessive Lowering of Blood Pressure Is Not Beneficial for Progression of Brain White Matter Hyperintensive and Cognitive Impairment in Elderly Hypertensive Patients: 4-Year Follow-Up Study.” </w:t>
        </w:r>
      </w:ins>
      <w:ins w:id="1374" w:author="Author" w:date="2024-02-21T09:46:00Z">
        <w:r>
          <w:rPr>
            <w:rFonts w:ascii="Arial" w:hAnsi="Arial"/>
            <w:i/>
            <w:iCs/>
          </w:rPr>
          <w:t>Journal of the American Medical Directors Association</w:t>
        </w:r>
      </w:ins>
      <w:ins w:id="1375" w:author="Author" w:date="2024-02-21T09:46:00Z">
        <w:r>
          <w:rPr>
            <w:rFonts w:ascii="Arial" w:hAnsi="Arial"/>
          </w:rPr>
          <w:t xml:space="preserve"> 15 (12): 904–10. </w:t>
        </w:r>
      </w:ins>
      <w:hyperlink r:id="rId45" w:tgtFrame="https://doi.org/10.1016/j.jamda.2014.07.005">
        <w:ins w:id="1376" w:author="Author" w:date="2024-02-21T09:46:00Z">
          <w:r>
            <w:rPr>
              <w:rStyle w:val="InternetLink"/>
              <w:rFonts w:ascii="Arial" w:hAnsi="Arial"/>
            </w:rPr>
            <w:t>https://doi.org/10.1016/j.jamda.2014.07.005</w:t>
          </w:r>
        </w:ins>
      </w:hyperlink>
      <w:ins w:id="1377" w:author="Author" w:date="2024-02-21T09:46:00Z">
        <w:r>
          <w:rPr>
            <w:rFonts w:ascii="Arial" w:hAnsi="Arial"/>
          </w:rPr>
          <w:t>.</w:t>
        </w:r>
      </w:ins>
    </w:p>
    <w:p>
      <w:pPr>
        <w:pStyle w:val="Bibliography"/>
        <w:rPr/>
      </w:pPr>
      <w:ins w:id="1379" w:author="Author" w:date="2024-02-21T09:46:00Z">
        <w:r>
          <w:rPr>
            <w:rFonts w:ascii="Arial" w:hAnsi="Arial"/>
          </w:rPr>
          <w:t xml:space="preserve">Pinto, Elisabete. 2007. “Blood Pressure and Ageing.” </w:t>
        </w:r>
      </w:ins>
      <w:ins w:id="1380" w:author="Author" w:date="2024-02-21T09:46:00Z">
        <w:r>
          <w:rPr>
            <w:rFonts w:ascii="Arial" w:hAnsi="Arial"/>
            <w:i/>
            <w:iCs/>
          </w:rPr>
          <w:t>Postgraduate Medical Journal</w:t>
        </w:r>
      </w:ins>
      <w:ins w:id="1381" w:author="Author" w:date="2024-02-21T09:46:00Z">
        <w:r>
          <w:rPr>
            <w:rFonts w:ascii="Arial" w:hAnsi="Arial"/>
          </w:rPr>
          <w:t xml:space="preserve"> 83 (976): 109–14. </w:t>
        </w:r>
      </w:ins>
      <w:hyperlink r:id="rId46" w:tgtFrame="https://doi.org/10.1136/pgmj.2006.048371">
        <w:ins w:id="1382" w:author="Author" w:date="2024-02-21T09:46:00Z">
          <w:r>
            <w:rPr>
              <w:rStyle w:val="InternetLink"/>
              <w:rFonts w:ascii="Arial" w:hAnsi="Arial"/>
            </w:rPr>
            <w:t>https://doi.org/10.1136/pgmj.2006.048371</w:t>
          </w:r>
        </w:ins>
      </w:hyperlink>
      <w:ins w:id="1383" w:author="Author" w:date="2024-02-21T09:46:00Z">
        <w:r>
          <w:rPr>
            <w:rFonts w:ascii="Arial" w:hAnsi="Arial"/>
          </w:rPr>
          <w:t>.</w:t>
        </w:r>
      </w:ins>
    </w:p>
    <w:p>
      <w:pPr>
        <w:pStyle w:val="Bibliography"/>
        <w:rPr/>
      </w:pPr>
      <w:ins w:id="1385" w:author="Author" w:date="2024-02-21T09:46:00Z">
        <w:r>
          <w:rPr>
            <w:rFonts w:ascii="Arial" w:hAnsi="Arial"/>
          </w:rPr>
          <w:t xml:space="preserve">Promjunyakul, Nutta-on, Hiroko H. Dodge, David Lahna, Erin L. Boespflug, Jeffrey A. Kaye, William D. Rooney, and Lisa C. Silbert. 2018. “Baseline NAWM Structural Integrity and CBF Predict Periventricular WMH Expansion over Time.” </w:t>
        </w:r>
      </w:ins>
      <w:ins w:id="1386" w:author="Author" w:date="2024-02-21T09:46:00Z">
        <w:r>
          <w:rPr>
            <w:rFonts w:ascii="Arial" w:hAnsi="Arial"/>
            <w:i/>
            <w:iCs/>
          </w:rPr>
          <w:t>Neurology</w:t>
        </w:r>
      </w:ins>
      <w:ins w:id="1387" w:author="Author" w:date="2024-02-21T09:46:00Z">
        <w:r>
          <w:rPr>
            <w:rFonts w:ascii="Arial" w:hAnsi="Arial"/>
          </w:rPr>
          <w:t xml:space="preserve"> 90 (24): e2119. </w:t>
        </w:r>
      </w:ins>
      <w:hyperlink r:id="rId47" w:tgtFrame="https://doi.org/10.1212/WNL.0000000000005684">
        <w:ins w:id="1388" w:author="Author" w:date="2024-02-21T09:46:00Z">
          <w:r>
            <w:rPr>
              <w:rStyle w:val="InternetLink"/>
              <w:rFonts w:ascii="Arial" w:hAnsi="Arial"/>
            </w:rPr>
            <w:t>https://doi.org/10.1212/WNL.0000000000005684</w:t>
          </w:r>
        </w:ins>
      </w:hyperlink>
      <w:ins w:id="1389" w:author="Author" w:date="2024-02-21T09:46:00Z">
        <w:r>
          <w:rPr>
            <w:rFonts w:ascii="Arial" w:hAnsi="Arial"/>
          </w:rPr>
          <w:t>.</w:t>
        </w:r>
      </w:ins>
    </w:p>
    <w:p>
      <w:pPr>
        <w:pStyle w:val="Bibliography"/>
        <w:rPr/>
      </w:pPr>
      <w:ins w:id="1391" w:author="Author" w:date="2024-02-21T09:46:00Z">
        <w:r>
          <w:rPr>
            <w:rFonts w:ascii="Arial" w:hAnsi="Arial"/>
          </w:rPr>
          <w:t xml:space="preserve">Reuter, Martin, Nicholas J. Schmansky, H. Diana Rosas, and Bruce Fischl. 2012. “Within-Subject Template Estimation for Unbiased Longitudinal Image Analysis.” </w:t>
        </w:r>
      </w:ins>
      <w:ins w:id="1392" w:author="Author" w:date="2024-02-21T09:46:00Z">
        <w:r>
          <w:rPr>
            <w:rFonts w:ascii="Arial" w:hAnsi="Arial"/>
            <w:i/>
            <w:iCs/>
          </w:rPr>
          <w:t>NeuroImage</w:t>
        </w:r>
      </w:ins>
      <w:ins w:id="1393" w:author="Author" w:date="2024-02-21T09:46:00Z">
        <w:r>
          <w:rPr>
            <w:rFonts w:ascii="Arial" w:hAnsi="Arial"/>
          </w:rPr>
          <w:t xml:space="preserve"> 61 (4): 1402–18. </w:t>
        </w:r>
      </w:ins>
      <w:hyperlink r:id="rId48" w:tgtFrame="https://doi.org/10.1016/j.neuroimage.2012.02.084">
        <w:ins w:id="1394" w:author="Author" w:date="2024-02-21T09:46:00Z">
          <w:r>
            <w:rPr>
              <w:rStyle w:val="InternetLink"/>
              <w:rFonts w:ascii="Arial" w:hAnsi="Arial"/>
            </w:rPr>
            <w:t>https://doi.org/10.1016/j.neuroimage.2012.02.084</w:t>
          </w:r>
        </w:ins>
      </w:hyperlink>
      <w:ins w:id="1395" w:author="Author" w:date="2024-02-21T09:46:00Z">
        <w:r>
          <w:rPr>
            <w:rFonts w:ascii="Arial" w:hAnsi="Arial"/>
          </w:rPr>
          <w:t>.</w:t>
        </w:r>
      </w:ins>
    </w:p>
    <w:p>
      <w:pPr>
        <w:pStyle w:val="Bibliography"/>
        <w:rPr/>
      </w:pPr>
      <w:ins w:id="1397" w:author="Author" w:date="2024-02-21T09:46:00Z">
        <w:r>
          <w:rPr>
            <w:rFonts w:ascii="Arial" w:hAnsi="Arial"/>
          </w:rPr>
          <w:t xml:space="preserve">Sachdev, P. S., R. Parslow, W. Wen, K. J. Anstey, and S. Easteal. 2009. “Sex Differences in the Causes and Consequences of White Matter Hyperintensities.” </w:t>
        </w:r>
      </w:ins>
      <w:ins w:id="1398" w:author="Author" w:date="2024-02-21T09:46:00Z">
        <w:r>
          <w:rPr>
            <w:rFonts w:ascii="Arial" w:hAnsi="Arial"/>
            <w:i/>
            <w:iCs/>
          </w:rPr>
          <w:t>Neurobiology of Aging</w:t>
        </w:r>
      </w:ins>
      <w:ins w:id="1399" w:author="Author" w:date="2024-02-21T09:46:00Z">
        <w:r>
          <w:rPr>
            <w:rFonts w:ascii="Arial" w:hAnsi="Arial"/>
          </w:rPr>
          <w:t xml:space="preserve"> 30 (6): 946–56. </w:t>
        </w:r>
      </w:ins>
      <w:hyperlink r:id="rId49" w:tgtFrame="https://doi.org/10.1016/j.neurobiolaging.2007.08.023">
        <w:ins w:id="1400" w:author="Author" w:date="2024-02-21T09:46:00Z">
          <w:r>
            <w:rPr>
              <w:rStyle w:val="InternetLink"/>
              <w:rFonts w:ascii="Arial" w:hAnsi="Arial"/>
            </w:rPr>
            <w:t>https://doi.org/10.1016/j.neurobiolaging.2007.08.023</w:t>
          </w:r>
        </w:ins>
      </w:hyperlink>
      <w:ins w:id="1401" w:author="Author" w:date="2024-02-21T09:46:00Z">
        <w:r>
          <w:rPr>
            <w:rFonts w:ascii="Arial" w:hAnsi="Arial"/>
          </w:rPr>
          <w:t>.</w:t>
        </w:r>
      </w:ins>
    </w:p>
    <w:p>
      <w:pPr>
        <w:pStyle w:val="Bibliography"/>
        <w:rPr>
          <w:rFonts w:ascii="Arial" w:hAnsi="Arial"/>
          <w:ins w:id="1406" w:author="Author" w:date="2024-02-21T09:46:00Z"/>
        </w:rPr>
      </w:pPr>
      <w:ins w:id="1403" w:author="Author" w:date="2024-02-21T09:46:00Z">
        <w:r>
          <w:rPr>
            <w:rFonts w:ascii="Arial" w:hAnsi="Arial"/>
          </w:rPr>
          <w:t xml:space="preserve">Sachdev, Perminder, Wei Wen, Xiaohua Chen, and Henry Brodaty. 2007. “Progression of White Matter Hyperintensities in Elderly Individuals over 3 Years.” </w:t>
        </w:r>
      </w:ins>
      <w:ins w:id="1404" w:author="Author" w:date="2024-02-21T09:46:00Z">
        <w:r>
          <w:rPr>
            <w:rFonts w:ascii="Arial" w:hAnsi="Arial"/>
            <w:i/>
            <w:iCs/>
          </w:rPr>
          <w:t>Neurology</w:t>
        </w:r>
      </w:ins>
      <w:ins w:id="1405" w:author="Author" w:date="2024-02-21T09:46:00Z">
        <w:r>
          <w:rPr>
            <w:rFonts w:ascii="Arial" w:hAnsi="Arial"/>
          </w:rPr>
          <w:t xml:space="preserve"> 68 (3): 214–22.</w:t>
        </w:r>
      </w:ins>
      <w:bookmarkStart w:id="57" w:name="ref-sachdevProgressionWhiteMatter2007"/>
      <w:bookmarkEnd w:id="57"/>
    </w:p>
    <w:p>
      <w:pPr>
        <w:pStyle w:val="Bibliography"/>
        <w:rPr/>
      </w:pPr>
      <w:ins w:id="1407" w:author="Author" w:date="2024-02-21T09:46:00Z">
        <w:r>
          <w:rPr>
            <w:rFonts w:ascii="Arial" w:hAnsi="Arial"/>
          </w:rPr>
          <w:t xml:space="preserve">Scharf, E. L., J. Graff-Radford, S. A. Przybelski, T. G. Lesnick, M. M. Mielke, D. S. Knopman, G. M. Preboske, et al. 2019. “Cardiometabolic Health and Longitudinal Progression of White Matter Hyperintensity: The Mayo Clinic Study of Aging.” </w:t>
        </w:r>
      </w:ins>
      <w:ins w:id="1408" w:author="Author" w:date="2024-02-21T09:46:00Z">
        <w:r>
          <w:rPr>
            <w:rFonts w:ascii="Arial" w:hAnsi="Arial"/>
            <w:i/>
            <w:iCs/>
          </w:rPr>
          <w:t>Stroke</w:t>
        </w:r>
      </w:ins>
      <w:ins w:id="1409" w:author="Author" w:date="2024-02-21T09:46:00Z">
        <w:r>
          <w:rPr>
            <w:rFonts w:ascii="Arial" w:hAnsi="Arial"/>
          </w:rPr>
          <w:t xml:space="preserve"> 50 (11): 3037–44. </w:t>
        </w:r>
      </w:ins>
      <w:hyperlink r:id="rId50" w:tgtFrame="https://doi.org/10.1161/STROKEAHA.119.025822">
        <w:ins w:id="1410" w:author="Author" w:date="2024-02-21T09:46:00Z">
          <w:r>
            <w:rPr>
              <w:rStyle w:val="InternetLink"/>
              <w:rFonts w:ascii="Arial" w:hAnsi="Arial"/>
            </w:rPr>
            <w:t>https://doi.org/10.1161/STROKEAHA.119.025822</w:t>
          </w:r>
        </w:ins>
      </w:hyperlink>
      <w:ins w:id="1411" w:author="Author" w:date="2024-02-21T09:46:00Z">
        <w:r>
          <w:rPr>
            <w:rFonts w:ascii="Arial" w:hAnsi="Arial"/>
          </w:rPr>
          <w:t>.</w:t>
        </w:r>
      </w:ins>
    </w:p>
    <w:p>
      <w:pPr>
        <w:pStyle w:val="Bibliography"/>
        <w:rPr/>
      </w:pPr>
      <w:ins w:id="1413" w:author="Author" w:date="2024-02-21T09:46:00Z">
        <w:r>
          <w:rPr>
            <w:rFonts w:ascii="Arial" w:hAnsi="Arial"/>
          </w:rPr>
          <w:t xml:space="preserve">Schmidt, Paul, Viola Pongratz, Pascal Küster, Dominik Meier, Jens Wuerfel, Carsten Lukas, Barbara Bellenberg, et al. 2019. “Automated Segmentation of Changes in FLAIR-hyperintense White Matter Lesions in Multiple Sclerosis on Serial Magnetic Resonance Imaging.” </w:t>
        </w:r>
      </w:ins>
      <w:ins w:id="1414" w:author="Author" w:date="2024-02-21T09:46:00Z">
        <w:r>
          <w:rPr>
            <w:rFonts w:ascii="Arial" w:hAnsi="Arial"/>
            <w:i/>
            <w:iCs/>
          </w:rPr>
          <w:t>NeuroImage: Clinical</w:t>
        </w:r>
      </w:ins>
      <w:ins w:id="1415" w:author="Author" w:date="2024-02-21T09:46:00Z">
        <w:r>
          <w:rPr>
            <w:rFonts w:ascii="Arial" w:hAnsi="Arial"/>
          </w:rPr>
          <w:t xml:space="preserve"> 23: 101849. </w:t>
        </w:r>
      </w:ins>
      <w:hyperlink r:id="rId51" w:tgtFrame="https://doi.org/10.1016/j.nicl.2019.101849">
        <w:ins w:id="1416" w:author="Author" w:date="2024-02-21T09:46:00Z">
          <w:r>
            <w:rPr>
              <w:rStyle w:val="InternetLink"/>
              <w:rFonts w:ascii="Arial" w:hAnsi="Arial"/>
            </w:rPr>
            <w:t>https://doi.org/10.1016/j.nicl.2019.101849</w:t>
          </w:r>
        </w:ins>
      </w:hyperlink>
      <w:ins w:id="1417" w:author="Author" w:date="2024-02-21T09:46:00Z">
        <w:r>
          <w:rPr>
            <w:rFonts w:ascii="Arial" w:hAnsi="Arial"/>
          </w:rPr>
          <w:t>.</w:t>
        </w:r>
      </w:ins>
    </w:p>
    <w:p>
      <w:pPr>
        <w:pStyle w:val="Bibliography"/>
        <w:rPr>
          <w:rFonts w:ascii="Arial" w:hAnsi="Arial"/>
          <w:ins w:id="1422" w:author="Author" w:date="2024-02-21T09:46:00Z"/>
        </w:rPr>
      </w:pPr>
      <w:ins w:id="1419" w:author="Author" w:date="2024-02-21T09:46:00Z">
        <w:r>
          <w:rPr>
            <w:rFonts w:ascii="Arial" w:hAnsi="Arial"/>
          </w:rPr>
          <w:t xml:space="preserve">Schmidt, Paul, and Lucie Wink. 2017. “LST: A Lesion Segmentation Tool for SPM.” </w:t>
        </w:r>
      </w:ins>
      <w:ins w:id="1420" w:author="Author" w:date="2024-02-21T09:46:00Z">
        <w:r>
          <w:rPr>
            <w:rFonts w:ascii="Arial" w:hAnsi="Arial"/>
            <w:i/>
            <w:iCs/>
          </w:rPr>
          <w:t>Manual/Documentation for Version</w:t>
        </w:r>
      </w:ins>
      <w:ins w:id="1421" w:author="Author" w:date="2024-02-21T09:46:00Z">
        <w:r>
          <w:rPr>
            <w:rFonts w:ascii="Arial" w:hAnsi="Arial"/>
          </w:rPr>
          <w:t xml:space="preserve"> 2: 15.</w:t>
        </w:r>
      </w:ins>
      <w:bookmarkStart w:id="58" w:name="ref-schmidtLSTLesionSegmentation2017"/>
      <w:bookmarkEnd w:id="58"/>
    </w:p>
    <w:p>
      <w:pPr>
        <w:pStyle w:val="Bibliography"/>
        <w:rPr/>
      </w:pPr>
      <w:ins w:id="1423" w:author="Author" w:date="2024-02-21T09:46:00Z">
        <w:r>
          <w:rPr>
            <w:rFonts w:ascii="Arial" w:hAnsi="Arial"/>
          </w:rPr>
          <w:t xml:space="preserve">Schmidt, Reinhold, Stefan Ropele, Christian Enzinger, Katja Petrovic, Stephen Smith, Helena Schmidt, Paul M. Matthews, and Franz Fazekas. 2005. “White Matter Lesion Progression, Brain Atrophy, and Cognitive Decline: The Austrian Stroke Prevention Study.” </w:t>
        </w:r>
      </w:ins>
      <w:ins w:id="1424" w:author="Author" w:date="2024-02-21T09:46:00Z">
        <w:r>
          <w:rPr>
            <w:rFonts w:ascii="Arial" w:hAnsi="Arial"/>
            <w:i/>
            <w:iCs/>
          </w:rPr>
          <w:t>Annals of Neurology</w:t>
        </w:r>
      </w:ins>
      <w:ins w:id="1425" w:author="Author" w:date="2024-02-21T09:46:00Z">
        <w:r>
          <w:rPr>
            <w:rFonts w:ascii="Arial" w:hAnsi="Arial"/>
          </w:rPr>
          <w:t xml:space="preserve"> 58 (4): 610–16. </w:t>
        </w:r>
      </w:ins>
      <w:hyperlink r:id="rId52" w:tgtFrame="https://doi.org/10.1002/ana.20630">
        <w:ins w:id="1426" w:author="Author" w:date="2024-02-21T09:46:00Z">
          <w:r>
            <w:rPr>
              <w:rStyle w:val="InternetLink"/>
              <w:rFonts w:ascii="Arial" w:hAnsi="Arial"/>
            </w:rPr>
            <w:t>https://doi.org/10.1002/ana.20630</w:t>
          </w:r>
        </w:ins>
      </w:hyperlink>
      <w:ins w:id="1427" w:author="Author" w:date="2024-02-21T09:46:00Z">
        <w:r>
          <w:rPr>
            <w:rFonts w:ascii="Arial" w:hAnsi="Arial"/>
          </w:rPr>
          <w:t>.</w:t>
        </w:r>
      </w:ins>
    </w:p>
    <w:p>
      <w:pPr>
        <w:pStyle w:val="Bibliography"/>
        <w:rPr/>
      </w:pPr>
      <w:ins w:id="1429" w:author="Author" w:date="2024-02-21T09:46:00Z">
        <w:r>
          <w:rPr>
            <w:rFonts w:ascii="Arial" w:hAnsi="Arial"/>
          </w:rPr>
          <w:t xml:space="preserve">Somes, Grant W., Marco Pahor, Ronald I. Shorr, William C. Cushman, and William B. Applegate. 1999. “The Role of Diastolic Blood Pressure When Treating Isolated Systolic Hypertension.” </w:t>
        </w:r>
      </w:ins>
      <w:ins w:id="1430" w:author="Author" w:date="2024-02-21T09:46:00Z">
        <w:r>
          <w:rPr>
            <w:rFonts w:ascii="Arial" w:hAnsi="Arial"/>
            <w:i/>
            <w:iCs/>
          </w:rPr>
          <w:t>Archives of Internal Medicine</w:t>
        </w:r>
      </w:ins>
      <w:ins w:id="1431" w:author="Author" w:date="2024-02-21T09:46:00Z">
        <w:r>
          <w:rPr>
            <w:rFonts w:ascii="Arial" w:hAnsi="Arial"/>
          </w:rPr>
          <w:t xml:space="preserve"> 159 (17): 2004–9. </w:t>
        </w:r>
      </w:ins>
      <w:hyperlink r:id="rId53" w:tgtFrame="https://doi.org/10.1001/archinte.159.17.2004">
        <w:ins w:id="1432" w:author="Author" w:date="2024-02-21T09:46:00Z">
          <w:r>
            <w:rPr>
              <w:rStyle w:val="InternetLink"/>
              <w:rFonts w:ascii="Arial" w:hAnsi="Arial"/>
            </w:rPr>
            <w:t>https://doi.org/10.1001/archinte.159.17.2004</w:t>
          </w:r>
        </w:ins>
      </w:hyperlink>
      <w:ins w:id="1433" w:author="Author" w:date="2024-02-21T09:46:00Z">
        <w:r>
          <w:rPr>
            <w:rFonts w:ascii="Arial" w:hAnsi="Arial"/>
          </w:rPr>
          <w:t>.</w:t>
        </w:r>
      </w:ins>
    </w:p>
    <w:p>
      <w:pPr>
        <w:pStyle w:val="Bibliography"/>
        <w:rPr/>
      </w:pPr>
      <w:ins w:id="1435" w:author="Author" w:date="2024-02-21T09:46:00Z">
        <w:r>
          <w:rPr>
            <w:rFonts w:ascii="Arial" w:hAnsi="Arial"/>
          </w:rPr>
          <w:t xml:space="preserve">SPRINT Research Group, Jackson T. Wright, Jeff D. Williamson, Paul K. Whelton, Joni K. Snyder, Kaycee M. Sink, Michael V. Rocco, et al. 2015. “A Randomized Trial of Intensive Versus Standard Blood-Pressure Control.” </w:t>
        </w:r>
      </w:ins>
      <w:ins w:id="1436" w:author="Author" w:date="2024-02-21T09:46:00Z">
        <w:r>
          <w:rPr>
            <w:rFonts w:ascii="Arial" w:hAnsi="Arial"/>
            <w:i/>
            <w:iCs/>
          </w:rPr>
          <w:t>The New England Journal of Medicine</w:t>
        </w:r>
      </w:ins>
      <w:ins w:id="1437" w:author="Author" w:date="2024-02-21T09:46:00Z">
        <w:r>
          <w:rPr>
            <w:rFonts w:ascii="Arial" w:hAnsi="Arial"/>
          </w:rPr>
          <w:t xml:space="preserve"> 373 (22): 2103–16. </w:t>
        </w:r>
      </w:ins>
      <w:hyperlink r:id="rId54" w:tgtFrame="https://doi.org/10.1056/NEJMoa1511939">
        <w:ins w:id="1438" w:author="Author" w:date="2024-02-21T09:46:00Z">
          <w:r>
            <w:rPr>
              <w:rStyle w:val="InternetLink"/>
              <w:rFonts w:ascii="Arial" w:hAnsi="Arial"/>
            </w:rPr>
            <w:t>https://doi.org/10.1056/NEJMoa1511939</w:t>
          </w:r>
        </w:ins>
      </w:hyperlink>
      <w:ins w:id="1439" w:author="Author" w:date="2024-02-21T09:46:00Z">
        <w:r>
          <w:rPr>
            <w:rFonts w:ascii="Arial" w:hAnsi="Arial"/>
          </w:rPr>
          <w:t>.</w:t>
        </w:r>
      </w:ins>
    </w:p>
    <w:p>
      <w:pPr>
        <w:pStyle w:val="Bibliography"/>
        <w:rPr>
          <w:rFonts w:ascii="Arial" w:hAnsi="Arial"/>
          <w:ins w:id="1444" w:author="Author" w:date="2024-02-21T09:46:00Z"/>
        </w:rPr>
      </w:pPr>
      <w:ins w:id="1441" w:author="Author" w:date="2024-02-21T09:46:00Z">
        <w:r>
          <w:rPr>
            <w:rFonts w:ascii="Arial" w:hAnsi="Arial"/>
          </w:rPr>
          <w:t xml:space="preserve">Sudre, C. H., B. Gomez Anson, I. Davagnanam, A. Schmitt, A. F. Mendelson, F. Prados, Lorna Smith, D. Atkinson, A. D. Hughes, and N. Chaturvedi. 2018. “Bullseye’s Representation of Cerebral White Matter Hyperintensities.” </w:t>
        </w:r>
      </w:ins>
      <w:ins w:id="1442" w:author="Author" w:date="2024-02-21T09:46:00Z">
        <w:r>
          <w:rPr>
            <w:rFonts w:ascii="Arial" w:hAnsi="Arial"/>
            <w:i/>
            <w:iCs/>
          </w:rPr>
          <w:t>Journal of Neuroradiology</w:t>
        </w:r>
      </w:ins>
      <w:ins w:id="1443" w:author="Author" w:date="2024-02-21T09:46:00Z">
        <w:r>
          <w:rPr>
            <w:rFonts w:ascii="Arial" w:hAnsi="Arial"/>
          </w:rPr>
          <w:t xml:space="preserve"> 45 (2): 114–22.</w:t>
        </w:r>
      </w:ins>
      <w:bookmarkStart w:id="59" w:name="X942373c892e87a7ab1a3ed3b149340afff75ac6"/>
      <w:bookmarkEnd w:id="59"/>
    </w:p>
    <w:p>
      <w:pPr>
        <w:pStyle w:val="Bibliography"/>
        <w:rPr/>
      </w:pPr>
      <w:ins w:id="1445" w:author="Author" w:date="2024-02-21T09:46:00Z">
        <w:r>
          <w:rPr>
            <w:rFonts w:ascii="Arial" w:hAnsi="Arial"/>
          </w:rPr>
          <w:t xml:space="preserve">Thanprasertsuk, Sekh, Sergi Martinez-Ramirez, Octavio Marques Pontes-Neto, Jun Ni, Alison Ayres, Anne Reed, Kyleen Swords, M. Edip Gurol, Steven M. Greenberg, and Anand Viswanathan. 2014. “Posterior White Matter Disease Distribution as a Predictor of Amyloid Angiopathy.” </w:t>
        </w:r>
      </w:ins>
      <w:ins w:id="1446" w:author="Author" w:date="2024-02-21T09:46:00Z">
        <w:r>
          <w:rPr>
            <w:rFonts w:ascii="Arial" w:hAnsi="Arial"/>
            <w:i/>
            <w:iCs/>
          </w:rPr>
          <w:t>Neurology</w:t>
        </w:r>
      </w:ins>
      <w:ins w:id="1447" w:author="Author" w:date="2024-02-21T09:46:00Z">
        <w:r>
          <w:rPr>
            <w:rFonts w:ascii="Arial" w:hAnsi="Arial"/>
          </w:rPr>
          <w:t xml:space="preserve"> 83 (9): 794–800. </w:t>
        </w:r>
      </w:ins>
      <w:hyperlink r:id="rId55" w:tgtFrame="https://doi.org/10.1212/WNL.0000000000000732">
        <w:ins w:id="1448" w:author="Author" w:date="2024-02-21T09:46:00Z">
          <w:r>
            <w:rPr>
              <w:rStyle w:val="InternetLink"/>
              <w:rFonts w:ascii="Arial" w:hAnsi="Arial"/>
            </w:rPr>
            <w:t>https://doi.org/10.1212/WNL.0000000000000732</w:t>
          </w:r>
        </w:ins>
      </w:hyperlink>
      <w:ins w:id="1449" w:author="Author" w:date="2024-02-21T09:46:00Z">
        <w:r>
          <w:rPr>
            <w:rFonts w:ascii="Arial" w:hAnsi="Arial"/>
          </w:rPr>
          <w:t>.</w:t>
        </w:r>
      </w:ins>
    </w:p>
    <w:p>
      <w:pPr>
        <w:pStyle w:val="Bibliography"/>
        <w:rPr/>
      </w:pPr>
      <w:ins w:id="1451" w:author="Author" w:date="2024-02-21T09:46:00Z">
        <w:r>
          <w:rPr>
            <w:rFonts w:ascii="Arial" w:hAnsi="Arial"/>
          </w:rPr>
          <w:t xml:space="preserve">Veldsman, Michele, Petya Kindalova, Masud Husain, Ioannis Kosmidis, and Thomas E. Nichols. 2020. “Spatial Distribution and Cognitive Impact of Cerebrovascular Risk-Related White Matter Hyperintensities.” </w:t>
        </w:r>
      </w:ins>
      <w:ins w:id="1452" w:author="Author" w:date="2024-02-21T09:46:00Z">
        <w:r>
          <w:rPr>
            <w:rFonts w:ascii="Arial" w:hAnsi="Arial"/>
            <w:i/>
            <w:iCs/>
          </w:rPr>
          <w:t>NeuroImage: Clinical</w:t>
        </w:r>
      </w:ins>
      <w:ins w:id="1453" w:author="Author" w:date="2024-02-21T09:46:00Z">
        <w:r>
          <w:rPr>
            <w:rFonts w:ascii="Arial" w:hAnsi="Arial"/>
          </w:rPr>
          <w:t xml:space="preserve"> 28 (January): 102405. </w:t>
        </w:r>
      </w:ins>
      <w:hyperlink r:id="rId56" w:tgtFrame="https://doi.org/10.1016/j.nicl.2020.102405">
        <w:ins w:id="1454" w:author="Author" w:date="2024-02-21T09:46:00Z">
          <w:r>
            <w:rPr>
              <w:rStyle w:val="InternetLink"/>
              <w:rFonts w:ascii="Arial" w:hAnsi="Arial"/>
            </w:rPr>
            <w:t>https://doi.org/10.1016/j.nicl.2020.102405</w:t>
          </w:r>
        </w:ins>
      </w:hyperlink>
      <w:ins w:id="1455" w:author="Author" w:date="2024-02-21T09:46:00Z">
        <w:r>
          <w:rPr>
            <w:rFonts w:ascii="Arial" w:hAnsi="Arial"/>
          </w:rPr>
          <w:t>.</w:t>
        </w:r>
      </w:ins>
    </w:p>
    <w:p>
      <w:pPr>
        <w:pStyle w:val="Bibliography"/>
        <w:rPr>
          <w:rFonts w:ascii="Arial" w:hAnsi="Arial"/>
          <w:ins w:id="1460" w:author="Author" w:date="2024-02-21T09:46:00Z"/>
        </w:rPr>
      </w:pPr>
      <w:ins w:id="1457" w:author="Author" w:date="2024-02-21T09:46:00Z">
        <w:r>
          <w:rPr>
            <w:rFonts w:ascii="Arial" w:hAnsi="Arial"/>
          </w:rPr>
          <w:t xml:space="preserve">Verhaaren, Benjamin F. J., Stéphanie Debette, Joshua C. Bis, Jennifer A. Smith, M. Kamran Ikram, Hieab H. Adams, Ashley H. Beecham, Kumar B. Rajan, Lorna M. Lopez, and Sandra Barral. 2015. “Multiethnic Genome-Wide Association Study of Cerebral White Matter Hyperintensities on MRI.” </w:t>
        </w:r>
      </w:ins>
      <w:ins w:id="1458" w:author="Author" w:date="2024-02-21T09:46:00Z">
        <w:r>
          <w:rPr>
            <w:rFonts w:ascii="Arial" w:hAnsi="Arial"/>
            <w:i/>
            <w:iCs/>
          </w:rPr>
          <w:t>Circulation: Cardiovascular Genetics</w:t>
        </w:r>
      </w:ins>
      <w:ins w:id="1459" w:author="Author" w:date="2024-02-21T09:46:00Z">
        <w:r>
          <w:rPr>
            <w:rFonts w:ascii="Arial" w:hAnsi="Arial"/>
          </w:rPr>
          <w:t xml:space="preserve"> 8 (2): 398–409.</w:t>
        </w:r>
      </w:ins>
      <w:bookmarkStart w:id="60" w:name="X789dab840521e5916f8858d9d9c2056329a39b8"/>
      <w:bookmarkEnd w:id="60"/>
    </w:p>
    <w:p>
      <w:pPr>
        <w:pStyle w:val="Bibliography"/>
        <w:rPr/>
      </w:pPr>
      <w:ins w:id="1461" w:author="Author" w:date="2024-02-21T09:46:00Z">
        <w:r>
          <w:rPr>
            <w:rFonts w:ascii="Arial" w:hAnsi="Arial"/>
          </w:rPr>
          <w:t xml:space="preserve">Vermeer, Sarah E., William T. Longstreth, and Peter J. Koudstaal. 2007. “Silent Brain Infarcts: A Systematic Review.” </w:t>
        </w:r>
      </w:ins>
      <w:ins w:id="1462" w:author="Author" w:date="2024-02-21T09:46:00Z">
        <w:r>
          <w:rPr>
            <w:rFonts w:ascii="Arial" w:hAnsi="Arial"/>
            <w:i/>
            <w:iCs/>
          </w:rPr>
          <w:t>The Lancet Neurology</w:t>
        </w:r>
      </w:ins>
      <w:ins w:id="1463" w:author="Author" w:date="2024-02-21T09:46:00Z">
        <w:r>
          <w:rPr>
            <w:rFonts w:ascii="Arial" w:hAnsi="Arial"/>
          </w:rPr>
          <w:t xml:space="preserve"> 6 (7): 611–19. </w:t>
        </w:r>
      </w:ins>
      <w:hyperlink r:id="rId57" w:tgtFrame="https://doi.org/10.1016/S1474-4422(07)70170-9">
        <w:ins w:id="1464" w:author="Author" w:date="2024-02-21T09:46:00Z">
          <w:r>
            <w:rPr>
              <w:rStyle w:val="InternetLink"/>
              <w:rFonts w:ascii="Arial" w:hAnsi="Arial"/>
            </w:rPr>
            <w:t>https://doi.org/10.1016/S1474-4422(07)70170-9</w:t>
          </w:r>
        </w:ins>
      </w:hyperlink>
      <w:ins w:id="1465" w:author="Author" w:date="2024-02-21T09:46:00Z">
        <w:r>
          <w:rPr>
            <w:rFonts w:ascii="Arial" w:hAnsi="Arial"/>
          </w:rPr>
          <w:t>.</w:t>
        </w:r>
      </w:ins>
    </w:p>
    <w:p>
      <w:pPr>
        <w:pStyle w:val="Bibliography"/>
        <w:rPr/>
      </w:pPr>
      <w:ins w:id="1467" w:author="Author" w:date="2024-02-21T09:46:00Z">
        <w:r>
          <w:rPr>
            <w:rFonts w:ascii="Arial" w:hAnsi="Arial"/>
          </w:rPr>
          <w:t xml:space="preserve">Vuorinen, M., A. Solomon, S. Rovio, L. Nieminen, I. Kåreholt, J. Tuomilehto, H. Soininen, and M. Kivipelto. 2011. “Changes in Vascular Risk Factors from Midlife to Late Life and White Matter Lesions: A 20-Year Follow-Up Study.” </w:t>
        </w:r>
      </w:ins>
      <w:ins w:id="1468" w:author="Author" w:date="2024-02-21T09:46:00Z">
        <w:r>
          <w:rPr>
            <w:rFonts w:ascii="Arial" w:hAnsi="Arial"/>
            <w:i/>
            <w:iCs/>
          </w:rPr>
          <w:t>Dementia and Geriatric Cognitive Disorders</w:t>
        </w:r>
      </w:ins>
      <w:ins w:id="1469" w:author="Author" w:date="2024-02-21T09:46:00Z">
        <w:r>
          <w:rPr>
            <w:rFonts w:ascii="Arial" w:hAnsi="Arial"/>
          </w:rPr>
          <w:t xml:space="preserve"> 31 (2): 119–25. </w:t>
        </w:r>
      </w:ins>
      <w:hyperlink r:id="rId58" w:tgtFrame="https://doi.org/10.1159/000323810">
        <w:ins w:id="1470" w:author="Author" w:date="2024-02-21T09:46:00Z">
          <w:r>
            <w:rPr>
              <w:rStyle w:val="InternetLink"/>
              <w:rFonts w:ascii="Arial" w:hAnsi="Arial"/>
            </w:rPr>
            <w:t>https://doi.org/10.1159/000323810</w:t>
          </w:r>
        </w:ins>
      </w:hyperlink>
      <w:ins w:id="1471" w:author="Author" w:date="2024-02-21T09:46:00Z">
        <w:r>
          <w:rPr>
            <w:rFonts w:ascii="Arial" w:hAnsi="Arial"/>
          </w:rPr>
          <w:t>.</w:t>
        </w:r>
      </w:ins>
    </w:p>
    <w:p>
      <w:pPr>
        <w:pStyle w:val="Bibliography"/>
        <w:rPr>
          <w:rFonts w:ascii="Arial" w:hAnsi="Arial"/>
          <w:ins w:id="1476" w:author="Author" w:date="2024-02-21T09:46:00Z"/>
        </w:rPr>
      </w:pPr>
      <w:ins w:id="1473" w:author="Author" w:date="2024-02-21T09:46:00Z">
        <w:r>
          <w:rPr>
            <w:rFonts w:ascii="Arial" w:hAnsi="Arial"/>
          </w:rPr>
          <w:t xml:space="preserve">Walker, Jeffrey A. 2018. </w:t>
        </w:r>
      </w:ins>
      <w:ins w:id="1474" w:author="Author" w:date="2024-02-21T09:46:00Z">
        <w:r>
          <w:rPr>
            <w:rFonts w:ascii="Arial" w:hAnsi="Arial"/>
            <w:i/>
            <w:iCs/>
          </w:rPr>
          <w:t>Applied Statistics for Experimental Biology</w:t>
        </w:r>
      </w:ins>
      <w:ins w:id="1475" w:author="Author" w:date="2024-02-21T09:46:00Z">
        <w:r>
          <w:rPr>
            <w:rFonts w:ascii="Arial" w:hAnsi="Arial"/>
          </w:rPr>
          <w:t>.</w:t>
        </w:r>
      </w:ins>
      <w:bookmarkStart w:id="61" w:name="ref-walker18"/>
      <w:bookmarkEnd w:id="61"/>
    </w:p>
    <w:p>
      <w:pPr>
        <w:pStyle w:val="Bibliography"/>
        <w:rPr/>
      </w:pPr>
      <w:ins w:id="1477" w:author="Author" w:date="2024-02-21T09:46:00Z">
        <w:r>
          <w:rPr>
            <w:rFonts w:ascii="Arial" w:hAnsi="Arial"/>
          </w:rPr>
          <w:t xml:space="preserve">Wang, Ji-Guang, Jan A. Staessen, Stanley S. Franklin, Robert Fagard, and François Gueyffier. 2005. “Systolic and Diastolic Blood Pressure Lowering as Determinants of Cardiovascular Outcome.” </w:t>
        </w:r>
      </w:ins>
      <w:ins w:id="1478" w:author="Author" w:date="2024-02-21T09:46:00Z">
        <w:r>
          <w:rPr>
            <w:rFonts w:ascii="Arial" w:hAnsi="Arial"/>
            <w:i/>
            <w:iCs/>
          </w:rPr>
          <w:t>Hypertension</w:t>
        </w:r>
      </w:ins>
      <w:ins w:id="1479" w:author="Author" w:date="2024-02-21T09:46:00Z">
        <w:r>
          <w:rPr>
            <w:rFonts w:ascii="Arial" w:hAnsi="Arial"/>
          </w:rPr>
          <w:t xml:space="preserve"> 45 (5): 907–13. </w:t>
        </w:r>
      </w:ins>
      <w:hyperlink r:id="rId59" w:tgtFrame="https://doi.org/10.1161/01.HYP.0000165020.14745.79">
        <w:ins w:id="1480" w:author="Author" w:date="2024-02-21T09:46:00Z">
          <w:r>
            <w:rPr>
              <w:rStyle w:val="InternetLink"/>
              <w:rFonts w:ascii="Arial" w:hAnsi="Arial"/>
            </w:rPr>
            <w:t>https://doi.org/10.1161/01.HYP.0000165020.14745.79</w:t>
          </w:r>
        </w:ins>
      </w:hyperlink>
      <w:ins w:id="1481" w:author="Author" w:date="2024-02-21T09:46:00Z">
        <w:r>
          <w:rPr>
            <w:rFonts w:ascii="Arial" w:hAnsi="Arial"/>
          </w:rPr>
          <w:t>.</w:t>
        </w:r>
      </w:ins>
    </w:p>
    <w:p>
      <w:pPr>
        <w:pStyle w:val="Bibliography"/>
        <w:rPr/>
      </w:pPr>
      <w:ins w:id="1483" w:author="Author" w:date="2024-02-21T09:46:00Z">
        <w:r>
          <w:rPr>
            <w:rFonts w:ascii="Arial" w:hAnsi="Arial"/>
          </w:rPr>
          <w:t xml:space="preserve">Wardlaw, Joanna M., Colin Smith, and Martin Dichgans. 2019. “Small Vessel Disease: Mechanisms and Clinical Implications.” </w:t>
        </w:r>
      </w:ins>
      <w:ins w:id="1484" w:author="Author" w:date="2024-02-21T09:46:00Z">
        <w:r>
          <w:rPr>
            <w:rFonts w:ascii="Arial" w:hAnsi="Arial"/>
            <w:i/>
            <w:iCs/>
          </w:rPr>
          <w:t>The Lancet Neurology</w:t>
        </w:r>
      </w:ins>
      <w:ins w:id="1485" w:author="Author" w:date="2024-02-21T09:46:00Z">
        <w:r>
          <w:rPr>
            <w:rFonts w:ascii="Arial" w:hAnsi="Arial"/>
          </w:rPr>
          <w:t xml:space="preserve"> 18 (7): 684–96. </w:t>
        </w:r>
      </w:ins>
      <w:hyperlink r:id="rId60" w:tgtFrame="https://doi.org/10.1016/S1474-4422(19)30079-1">
        <w:ins w:id="1486" w:author="Author" w:date="2024-02-21T09:46:00Z">
          <w:r>
            <w:rPr>
              <w:rStyle w:val="InternetLink"/>
              <w:rFonts w:ascii="Arial" w:hAnsi="Arial"/>
            </w:rPr>
            <w:t>https://doi.org/10.1016/S1474-4422(19)30079-1</w:t>
          </w:r>
        </w:ins>
      </w:hyperlink>
      <w:ins w:id="1487" w:author="Author" w:date="2024-02-21T09:46:00Z">
        <w:r>
          <w:rPr>
            <w:rFonts w:ascii="Arial" w:hAnsi="Arial"/>
          </w:rPr>
          <w:t>.</w:t>
        </w:r>
      </w:ins>
    </w:p>
    <w:p>
      <w:pPr>
        <w:pStyle w:val="Bibliography"/>
        <w:rPr/>
      </w:pPr>
      <w:ins w:id="1489" w:author="Author" w:date="2024-02-21T09:46:00Z">
        <w:r>
          <w:rPr>
            <w:rFonts w:ascii="Arial" w:hAnsi="Arial"/>
          </w:rPr>
          <w:t xml:space="preserve">Wartolowska, Karolina Agnieszka, and Alastair John Stewart Webb. 2021. “Midlife Blood Pressure Is Associated with the Severity of White Matter Hyperintensities: Analysis of the UK Biobank Cohort Study.” </w:t>
        </w:r>
      </w:ins>
      <w:ins w:id="1490" w:author="Author" w:date="2024-02-21T09:46:00Z">
        <w:r>
          <w:rPr>
            <w:rFonts w:ascii="Arial" w:hAnsi="Arial"/>
            <w:i/>
            <w:iCs/>
          </w:rPr>
          <w:t>European Heart Journal</w:t>
        </w:r>
      </w:ins>
      <w:ins w:id="1491" w:author="Author" w:date="2024-02-21T09:46:00Z">
        <w:r>
          <w:rPr>
            <w:rFonts w:ascii="Arial" w:hAnsi="Arial"/>
          </w:rPr>
          <w:t xml:space="preserve"> 42 (7): 750–57. </w:t>
        </w:r>
      </w:ins>
      <w:hyperlink r:id="rId61" w:tgtFrame="https://doi.org/10.1093/eurheartj/ehaa756">
        <w:ins w:id="1492" w:author="Author" w:date="2024-02-21T09:46:00Z">
          <w:r>
            <w:rPr>
              <w:rStyle w:val="InternetLink"/>
              <w:rFonts w:ascii="Arial" w:hAnsi="Arial"/>
            </w:rPr>
            <w:t>https://doi.org/10.1093/eurheartj/ehaa756</w:t>
          </w:r>
        </w:ins>
      </w:hyperlink>
      <w:ins w:id="1493" w:author="Author" w:date="2024-02-21T09:46:00Z">
        <w:r>
          <w:rPr>
            <w:rFonts w:ascii="Arial" w:hAnsi="Arial"/>
          </w:rPr>
          <w:t>.</w:t>
        </w:r>
      </w:ins>
    </w:p>
    <w:p>
      <w:pPr>
        <w:pStyle w:val="Bibliography"/>
        <w:rPr/>
      </w:pPr>
      <w:ins w:id="1495" w:author="Author" w:date="2024-02-21T09:46:00Z">
        <w:r>
          <w:rPr>
            <w:rFonts w:ascii="Arial" w:hAnsi="Arial"/>
          </w:rPr>
          <w:t xml:space="preserve">Wen, Wei, Perminder S. Sachdev, Jason J. Li, Xiaohua Chen, and Kaarin J. Anstey. 2009. “White Matter Hyperintensities in the Forties: Their Prevalence and Topography in an Epidemiological Sample Aged 4448.” </w:t>
        </w:r>
      </w:ins>
      <w:ins w:id="1496" w:author="Author" w:date="2024-02-21T09:46:00Z">
        <w:r>
          <w:rPr>
            <w:rFonts w:ascii="Arial" w:hAnsi="Arial"/>
            <w:i/>
            <w:iCs/>
          </w:rPr>
          <w:t>Human Brain Mapping</w:t>
        </w:r>
      </w:ins>
      <w:ins w:id="1497" w:author="Author" w:date="2024-02-21T09:46:00Z">
        <w:r>
          <w:rPr>
            <w:rFonts w:ascii="Arial" w:hAnsi="Arial"/>
          </w:rPr>
          <w:t xml:space="preserve"> 30 (4): 1155–67. </w:t>
        </w:r>
      </w:ins>
      <w:hyperlink r:id="rId62" w:tgtFrame="https://doi.org/10.1002/hbm.20586">
        <w:ins w:id="1498" w:author="Author" w:date="2024-02-21T09:46:00Z">
          <w:r>
            <w:rPr>
              <w:rStyle w:val="InternetLink"/>
              <w:rFonts w:ascii="Arial" w:hAnsi="Arial"/>
            </w:rPr>
            <w:t>https://doi.org/10.1002/hbm.20586</w:t>
          </w:r>
        </w:ins>
      </w:hyperlink>
      <w:ins w:id="1499" w:author="Author" w:date="2024-02-21T09:46:00Z">
        <w:r>
          <w:rPr>
            <w:rFonts w:ascii="Arial" w:hAnsi="Arial"/>
          </w:rPr>
          <w:t>.</w:t>
        </w:r>
      </w:ins>
    </w:p>
    <w:p>
      <w:pPr>
        <w:pStyle w:val="Bibliography"/>
        <w:rPr/>
      </w:pPr>
      <w:ins w:id="1501" w:author="Author" w:date="2024-02-21T09:46:00Z">
        <w:r>
          <w:rPr>
            <w:rFonts w:ascii="Arial" w:hAnsi="Arial"/>
          </w:rPr>
          <w:t xml:space="preserve">Wilkinson, Imogen, and Alastair John Stewart Webb. 2022. “Consistency of Associations of Systolic and Diastolic Blood Pressure with White Matter Hyperintensities: A Meta-Analysis.” </w:t>
        </w:r>
      </w:ins>
      <w:ins w:id="1502" w:author="Author" w:date="2024-02-21T09:46:00Z">
        <w:r>
          <w:rPr>
            <w:rFonts w:ascii="Arial" w:hAnsi="Arial"/>
            <w:i/>
            <w:iCs/>
          </w:rPr>
          <w:t>International Journal of Stroke</w:t>
        </w:r>
      </w:ins>
      <w:ins w:id="1503" w:author="Author" w:date="2024-02-21T09:46:00Z">
        <w:r>
          <w:rPr>
            <w:rFonts w:ascii="Arial" w:hAnsi="Arial"/>
          </w:rPr>
          <w:t xml:space="preserve"> 17 (3): 291–98. </w:t>
        </w:r>
      </w:ins>
      <w:hyperlink r:id="rId63" w:tgtFrame="https://doi.org/10.1177/17474930211043364">
        <w:ins w:id="1504" w:author="Author" w:date="2024-02-21T09:46:00Z">
          <w:r>
            <w:rPr>
              <w:rStyle w:val="InternetLink"/>
              <w:rFonts w:ascii="Arial" w:hAnsi="Arial"/>
            </w:rPr>
            <w:t>https://doi.org/10.1177/17474930211043364</w:t>
          </w:r>
        </w:ins>
      </w:hyperlink>
      <w:ins w:id="1505" w:author="Author" w:date="2024-02-21T09:46:00Z">
        <w:r>
          <w:rPr>
            <w:rFonts w:ascii="Arial" w:hAnsi="Arial"/>
          </w:rPr>
          <w:t>.</w:t>
        </w:r>
      </w:ins>
    </w:p>
    <w:p>
      <w:pPr>
        <w:pStyle w:val="Bibliography"/>
        <w:rPr>
          <w:rFonts w:ascii="Arial" w:hAnsi="Arial"/>
          <w:ins w:id="1510" w:author="Author" w:date="2024-02-21T09:46:00Z"/>
        </w:rPr>
      </w:pPr>
      <w:ins w:id="1507" w:author="Author" w:date="2024-02-21T09:46:00Z">
        <w:r>
          <w:rPr>
            <w:rFonts w:ascii="Arial" w:hAnsi="Arial"/>
          </w:rPr>
          <w:t xml:space="preserve">Williamson, Wilby, Adam J. Lewandowski, Nils D. Forkert, Ludovica Griffanti, Thomas W. Okell, Jill Betts, Henry Boardman, Timo Siepmann, David McKean, and Odaro Huckstep. 2018. “Association of Cardiovascular Risk Factors with MRI Indices of Cerebrovascular Structure and Function and White Matter Hyperintensities in Young Adults.” </w:t>
        </w:r>
      </w:ins>
      <w:ins w:id="1508" w:author="Author" w:date="2024-02-21T09:46:00Z">
        <w:r>
          <w:rPr>
            <w:rFonts w:ascii="Arial" w:hAnsi="Arial"/>
            <w:i/>
            <w:iCs/>
          </w:rPr>
          <w:t>Jama</w:t>
        </w:r>
      </w:ins>
      <w:ins w:id="1509" w:author="Author" w:date="2024-02-21T09:46:00Z">
        <w:r>
          <w:rPr>
            <w:rFonts w:ascii="Arial" w:hAnsi="Arial"/>
          </w:rPr>
          <w:t xml:space="preserve"> 320 (7): 665–73.</w:t>
        </w:r>
      </w:ins>
      <w:bookmarkStart w:id="62" w:name="X75eb2c73042aadb3b39c39432a74ed019d8fd65"/>
      <w:bookmarkEnd w:id="62"/>
    </w:p>
    <w:p>
      <w:pPr>
        <w:pStyle w:val="Bibliography"/>
        <w:rPr/>
      </w:pPr>
      <w:ins w:id="1511" w:author="Author" w:date="2024-02-21T09:46:00Z">
        <w:r>
          <w:rPr>
            <w:rFonts w:ascii="Arial" w:hAnsi="Arial"/>
          </w:rPr>
          <w:t xml:space="preserve">Yamashiro, K., R. Tanaka, Y. Tanaka, N. Miyamoto, Y. Shimada, Y. Ueno, T. Urabe, and N. Hattori. 2014. “Visceral Fat Accumulation Is Associated with Cerebral Small Vessel Disease.” </w:t>
        </w:r>
      </w:ins>
      <w:ins w:id="1512" w:author="Author" w:date="2024-02-21T09:46:00Z">
        <w:r>
          <w:rPr>
            <w:rFonts w:ascii="Arial" w:hAnsi="Arial"/>
            <w:i/>
            <w:iCs/>
          </w:rPr>
          <w:t>European Journal of Neurology</w:t>
        </w:r>
      </w:ins>
      <w:ins w:id="1513" w:author="Author" w:date="2024-02-21T09:46:00Z">
        <w:r>
          <w:rPr>
            <w:rFonts w:ascii="Arial" w:hAnsi="Arial"/>
          </w:rPr>
          <w:t xml:space="preserve"> 21 (4): 667–73. </w:t>
        </w:r>
      </w:ins>
      <w:hyperlink r:id="rId64" w:tgtFrame="https://doi.org/10.1111/ene.12374">
        <w:ins w:id="1514" w:author="Author" w:date="2024-02-21T09:46:00Z">
          <w:r>
            <w:rPr>
              <w:rStyle w:val="InternetLink"/>
              <w:rFonts w:ascii="Arial" w:hAnsi="Arial"/>
            </w:rPr>
            <w:t>https://doi.org/10.1111/ene.12374</w:t>
          </w:r>
        </w:ins>
      </w:hyperlink>
      <w:ins w:id="1515" w:author="Author" w:date="2024-02-21T09:46:00Z">
        <w:r>
          <w:rPr>
            <w:rFonts w:ascii="Arial" w:hAnsi="Arial"/>
          </w:rPr>
          <w:t>.</w:t>
        </w:r>
      </w:ins>
    </w:p>
    <w:p>
      <w:pPr>
        <w:pStyle w:val="Bibliography"/>
        <w:rPr/>
      </w:pPr>
      <w:ins w:id="1517" w:author="Author" w:date="2024-02-21T09:46:00Z">
        <w:r>
          <w:rPr>
            <w:rFonts w:ascii="Arial" w:hAnsi="Arial"/>
          </w:rPr>
          <w:t xml:space="preserve">Zhang, D., Y. Tang, J. Ge, Y. Liu, J. Jin, and M. He. 2020. “Age and Diastolic Blood Pressure Play an Important Role in the Progression of White Matter Lesions: A Meta-Analysis.” </w:t>
        </w:r>
      </w:ins>
      <w:ins w:id="1518" w:author="Author" w:date="2024-02-21T09:46:00Z">
        <w:r>
          <w:rPr>
            <w:rFonts w:ascii="Arial" w:hAnsi="Arial"/>
            <w:i/>
            <w:iCs/>
          </w:rPr>
          <w:t>European Neurology</w:t>
        </w:r>
      </w:ins>
      <w:ins w:id="1519" w:author="Author" w:date="2024-02-21T09:46:00Z">
        <w:r>
          <w:rPr>
            <w:rFonts w:ascii="Arial" w:hAnsi="Arial"/>
          </w:rPr>
          <w:t xml:space="preserve"> 83 (4): 351–59. </w:t>
        </w:r>
      </w:ins>
      <w:hyperlink r:id="rId65" w:tgtFrame="https://doi.org/10.1159/000510077">
        <w:ins w:id="1520" w:author="Author" w:date="2024-02-21T09:46:00Z">
          <w:r>
            <w:rPr>
              <w:rStyle w:val="InternetLink"/>
              <w:rFonts w:ascii="Arial" w:hAnsi="Arial"/>
            </w:rPr>
            <w:t>https://doi.org/10.1159/000510077</w:t>
          </w:r>
        </w:ins>
      </w:hyperlink>
      <w:ins w:id="1521" w:author="Author" w:date="2024-02-21T09:46:00Z">
        <w:r>
          <w:rPr>
            <w:rFonts w:ascii="Arial" w:hAnsi="Arial"/>
          </w:rPr>
          <w:t>.</w:t>
        </w:r>
      </w:ins>
    </w:p>
    <w:p>
      <w:pPr>
        <w:pStyle w:val="TextBody"/>
        <w:rPr>
          <w:rFonts w:ascii="Arial" w:hAnsi="Arial"/>
          <w:ins w:id="1526" w:author="Author" w:date="2024-02-21T09:46:00Z"/>
        </w:rPr>
      </w:pPr>
      <w:ins w:id="1523" w:author="Author" w:date="2024-02-21T09:46:00Z">
        <w:r>
          <w:rPr>
            <w:rFonts w:ascii="Arial" w:hAnsi="Arial"/>
          </w:rPr>
          <w:t xml:space="preserve">Zhang, Hua, Yi Cui, Yingxin Zhao, Yuanli Dong, Dandan Duan, Juan Wang, Lin Sheng, Tiantian Ji, Tingting Zhou, and Wenjing Hu. 2019. “Effects of Sartans and Low-Dose Statins on Cerebral White Matter Hyperintensities and Cognitive Function in Older Patients with Hypertension: A Randomized, Double-Blind and Placebo-Controlled Clinical Trial.” </w:t>
        </w:r>
      </w:ins>
      <w:ins w:id="1524" w:author="Author" w:date="2024-02-21T09:46:00Z">
        <w:r>
          <w:rPr>
            <w:rFonts w:ascii="Arial" w:hAnsi="Arial"/>
            <w:i/>
            <w:iCs/>
          </w:rPr>
          <w:t>Hypertension Research</w:t>
        </w:r>
      </w:ins>
      <w:ins w:id="1525" w:author="Author" w:date="2024-02-21T09:46:00Z">
        <w:r>
          <w:rPr>
            <w:rFonts w:ascii="Arial" w:hAnsi="Arial"/>
          </w:rPr>
          <w:t xml:space="preserve"> 42 (5): 717–29.</w:t>
        </w:r>
      </w:ins>
      <w:r>
        <w:br w:type="page"/>
      </w:r>
    </w:p>
    <w:p>
      <w:pPr>
        <w:pStyle w:val="TextBody"/>
        <w:rPr>
          <w:rFonts w:ascii="Arial" w:hAnsi="Arial"/>
        </w:rPr>
      </w:pPr>
      <w:ins w:id="1527" w:author="Author" w:date="2024-02-21T09:46:00Z">
        <w:r>
          <w:rPr>
            <w:rFonts w:ascii="Arial" w:hAnsi="Arial"/>
            <w:b/>
            <w:bCs/>
          </w:rPr>
          <w:t>Tables</w:t>
        </w:r>
      </w:ins>
    </w:p>
    <w:p>
      <w:pPr>
        <w:pStyle w:val="TextBody"/>
        <w:rPr>
          <w:rFonts w:ascii="Arial" w:hAnsi="Arial"/>
        </w:rPr>
      </w:pPr>
      <w:r>
        <w:rPr>
          <w:rFonts w:ascii="Arial" w:hAnsi="Arial"/>
        </w:rPr>
      </w:r>
    </w:p>
    <w:p>
      <w:pPr>
        <w:pStyle w:val="Caption1"/>
        <w:rPr>
          <w:rFonts w:ascii="Arial" w:hAnsi="Arial"/>
        </w:rPr>
      </w:pPr>
      <w:r>
        <w:rPr>
          <w:rFonts w:ascii="Arial" w:hAnsi="Arial"/>
          <w:b/>
          <w:bCs/>
          <w:sz w:val="22"/>
          <w:szCs w:val="22"/>
        </w:rPr>
        <w:t xml:space="preserve">Table </w:t>
      </w:r>
      <w:r>
        <w:rPr>
          <w:rFonts w:ascii="Arial" w:hAnsi="Arial"/>
          <w:b/>
          <w:bCs/>
          <w:sz w:val="22"/>
          <w:szCs w:val="22"/>
        </w:rPr>
        <w:fldChar w:fldCharType="begin"/>
      </w:r>
      <w:r>
        <w:rPr>
          <w:sz w:val="22"/>
          <w:b/>
          <w:szCs w:val="22"/>
          <w:bCs/>
          <w:rFonts w:ascii="Arial" w:hAnsi="Arial"/>
        </w:rPr>
        <w:instrText> SEQ Table \* ARABIC </w:instrText>
      </w:r>
      <w:r>
        <w:rPr>
          <w:sz w:val="22"/>
          <w:b/>
          <w:szCs w:val="22"/>
          <w:bCs/>
          <w:rFonts w:ascii="Arial" w:hAnsi="Arial"/>
        </w:rPr>
        <w:fldChar w:fldCharType="separate"/>
      </w:r>
      <w:r>
        <w:rPr>
          <w:sz w:val="22"/>
          <w:b/>
          <w:szCs w:val="22"/>
          <w:bCs/>
          <w:rFonts w:ascii="Arial" w:hAnsi="Arial"/>
        </w:rPr>
        <w:t>1</w:t>
      </w:r>
      <w:r>
        <w:rPr>
          <w:sz w:val="22"/>
          <w:b/>
          <w:szCs w:val="22"/>
          <w:bCs/>
          <w:rFonts w:ascii="Arial" w:hAnsi="Arial"/>
        </w:rPr>
        <w:fldChar w:fldCharType="end"/>
      </w:r>
      <w:r>
        <w:rPr>
          <w:rFonts w:ascii="Arial" w:hAnsi="Arial"/>
          <w:sz w:val="22"/>
          <w:szCs w:val="22"/>
        </w:rPr>
        <w:t>: Missing values in rows (education, TIV, DBP, WHR, CESD and hypertensive treatment) will be imputed based on the variables marked in the columns</w:t>
      </w:r>
    </w:p>
    <w:tbl>
      <w:tblPr>
        <w:tblStyle w:val="TableGrid"/>
        <w:tblW w:w="963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447"/>
        <w:gridCol w:w="914"/>
        <w:gridCol w:w="680"/>
        <w:gridCol w:w="572"/>
        <w:gridCol w:w="887"/>
        <w:gridCol w:w="1155"/>
        <w:gridCol w:w="521"/>
        <w:gridCol w:w="608"/>
        <w:gridCol w:w="673"/>
        <w:gridCol w:w="730"/>
        <w:gridCol w:w="1445"/>
      </w:tblGrid>
      <w:tr>
        <w:trPr>
          <w:trHeight w:val="576" w:hRule="atLeast"/>
        </w:trPr>
        <w:tc>
          <w:tcPr>
            <w:tcW w:w="1447" w:type="dxa"/>
            <w:tcBorders/>
            <w:shd w:color="auto" w:fill="auto" w:val="clear"/>
          </w:tcPr>
          <w:p>
            <w:pPr>
              <w:pStyle w:val="Normal"/>
              <w:widowControl w:val="false"/>
              <w:suppressAutoHyphens w:val="true"/>
              <w:spacing w:before="0" w:after="200"/>
              <w:jc w:val="left"/>
              <w:rPr>
                <w:rFonts w:ascii="Arial" w:hAnsi="Arial"/>
                <w:b/>
                <w:b/>
                <w:kern w:val="0"/>
                <w:lang w:eastAsia="en-US" w:bidi="ar-SA"/>
              </w:rPr>
            </w:pPr>
            <w:r>
              <w:rPr>
                <w:rFonts w:ascii="Arial" w:hAnsi="Arial"/>
                <w:b/>
                <w:kern w:val="0"/>
                <w:lang w:eastAsia="en-US" w:bidi="ar-SA"/>
              </w:rPr>
              <w:t>Predicted Variable</w:t>
            </w:r>
          </w:p>
        </w:tc>
        <w:tc>
          <w:tcPr>
            <w:tcW w:w="914"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Subject ID</w:t>
            </w:r>
          </w:p>
        </w:tc>
        <w:tc>
          <w:tcPr>
            <w:tcW w:w="680"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Time</w:t>
            </w:r>
          </w:p>
        </w:tc>
        <w:tc>
          <w:tcPr>
            <w:tcW w:w="57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Age</w:t>
            </w:r>
          </w:p>
        </w:tc>
        <w:tc>
          <w:tcPr>
            <w:tcW w:w="887"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Gender</w:t>
            </w:r>
          </w:p>
        </w:tc>
        <w:tc>
          <w:tcPr>
            <w:tcW w:w="1155"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Education</w:t>
            </w:r>
          </w:p>
        </w:tc>
        <w:tc>
          <w:tcPr>
            <w:tcW w:w="521"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TIV</w:t>
            </w:r>
          </w:p>
        </w:tc>
        <w:tc>
          <w:tcPr>
            <w:tcW w:w="608"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DBP</w:t>
            </w:r>
          </w:p>
        </w:tc>
        <w:tc>
          <w:tcPr>
            <w:tcW w:w="673"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WHR</w:t>
            </w:r>
          </w:p>
        </w:tc>
        <w:tc>
          <w:tcPr>
            <w:tcW w:w="730"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CESD</w:t>
            </w:r>
          </w:p>
        </w:tc>
        <w:tc>
          <w:tcPr>
            <w:tcW w:w="1445"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Hypertensive treatment</w:t>
            </w:r>
          </w:p>
        </w:tc>
      </w:tr>
      <w:tr>
        <w:trPr>
          <w:trHeight w:val="287" w:hRule="atLeast"/>
        </w:trPr>
        <w:tc>
          <w:tcPr>
            <w:tcW w:w="1447"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Education</w:t>
            </w:r>
          </w:p>
        </w:tc>
        <w:tc>
          <w:tcPr>
            <w:tcW w:w="914"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680"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57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887"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1155"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521"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608"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673"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730"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445"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r>
      <w:tr>
        <w:trPr>
          <w:trHeight w:val="287" w:hRule="atLeast"/>
        </w:trPr>
        <w:tc>
          <w:tcPr>
            <w:tcW w:w="1447"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TIV</w:t>
            </w:r>
          </w:p>
        </w:tc>
        <w:tc>
          <w:tcPr>
            <w:tcW w:w="914"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680"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57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887"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1155"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521"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608"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673"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730"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445"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r>
      <w:tr>
        <w:trPr>
          <w:trHeight w:val="287" w:hRule="atLeast"/>
        </w:trPr>
        <w:tc>
          <w:tcPr>
            <w:tcW w:w="1447"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DBP</w:t>
            </w:r>
          </w:p>
        </w:tc>
        <w:tc>
          <w:tcPr>
            <w:tcW w:w="914"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680"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57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887"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1155"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521"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608"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673"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730"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1445"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r>
      <w:tr>
        <w:trPr>
          <w:trHeight w:val="287" w:hRule="atLeast"/>
        </w:trPr>
        <w:tc>
          <w:tcPr>
            <w:tcW w:w="1447"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WHR</w:t>
            </w:r>
          </w:p>
        </w:tc>
        <w:tc>
          <w:tcPr>
            <w:tcW w:w="914"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680"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57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887"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1155"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521"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608"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673"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730"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1445"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r>
      <w:tr>
        <w:trPr>
          <w:trHeight w:val="287" w:hRule="atLeast"/>
        </w:trPr>
        <w:tc>
          <w:tcPr>
            <w:tcW w:w="1447"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CESD</w:t>
            </w:r>
          </w:p>
        </w:tc>
        <w:tc>
          <w:tcPr>
            <w:tcW w:w="914"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680"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57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887"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1155"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521"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608"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673"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730"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445"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r>
      <w:tr>
        <w:trPr>
          <w:trHeight w:val="576" w:hRule="atLeast"/>
        </w:trPr>
        <w:tc>
          <w:tcPr>
            <w:tcW w:w="1447"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Hypertensive Treatment</w:t>
            </w:r>
          </w:p>
        </w:tc>
        <w:tc>
          <w:tcPr>
            <w:tcW w:w="914"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680"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57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887"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1155"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521"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608"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673"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x</w:t>
            </w:r>
          </w:p>
        </w:tc>
        <w:tc>
          <w:tcPr>
            <w:tcW w:w="730"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445"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r>
    </w:tbl>
    <w:p>
      <w:pPr>
        <w:pStyle w:val="Heading3"/>
        <w:rPr>
          <w:rFonts w:ascii="Arial" w:hAnsi="Arial"/>
          <w:ins w:id="1529" w:author="Author" w:date="2024-02-21T09:46:00Z"/>
        </w:rPr>
      </w:pPr>
      <w:ins w:id="1528" w:author="Author" w:date="2024-02-21T09:46:00Z">
        <w:r>
          <w:rPr>
            <w:rFonts w:ascii="Arial" w:hAnsi="Arial"/>
          </w:rPr>
        </w:r>
      </w:ins>
    </w:p>
    <w:p>
      <w:pPr>
        <w:pStyle w:val="Normal"/>
        <w:rPr>
          <w:rFonts w:ascii="Arial" w:hAnsi="Arial"/>
        </w:rPr>
      </w:pPr>
      <w:r>
        <w:rPr>
          <w:rFonts w:ascii="Arial" w:hAnsi="Arial"/>
          <w:b/>
          <w:i/>
          <w:iCs/>
        </w:rPr>
        <w:t>Table 2:</w:t>
      </w:r>
      <w:r>
        <w:rPr>
          <w:rFonts w:ascii="Arial" w:hAnsi="Arial"/>
          <w:i/>
          <w:iCs/>
        </w:rPr>
        <w:t xml:space="preserve"> Cross-sectional estimates of age, systolic blood pressure (SBP) , waist-hip ratio (WHR), gender, intracranial volume (ICV) and WMH volume. These estimates from the baseline assessment were used for the power analysis only. </w:t>
      </w:r>
    </w:p>
    <w:tbl>
      <w:tblPr>
        <w:tblW w:w="6796" w:type="dxa"/>
        <w:jc w:val="left"/>
        <w:tblInd w:w="113" w:type="dxa"/>
        <w:tblLayout w:type="fixed"/>
        <w:tblCellMar>
          <w:top w:w="0" w:type="dxa"/>
          <w:left w:w="108" w:type="dxa"/>
          <w:bottom w:w="0" w:type="dxa"/>
          <w:right w:w="108" w:type="dxa"/>
        </w:tblCellMar>
        <w:tblLook w:val="0000" w:noHBand="0" w:noVBand="0" w:firstColumn="0" w:lastRow="0" w:lastColumn="0" w:firstRow="0"/>
      </w:tblPr>
      <w:tblGrid>
        <w:gridCol w:w="2265"/>
        <w:gridCol w:w="2265"/>
        <w:gridCol w:w="2266"/>
      </w:tblGrid>
      <w:tr>
        <w:trPr/>
        <w:tc>
          <w:tcPr>
            <w:tcW w:w="2265" w:type="dxa"/>
            <w:tcBorders/>
          </w:tcPr>
          <w:p>
            <w:pPr>
              <w:pStyle w:val="Normal"/>
              <w:widowControl w:val="false"/>
              <w:spacing w:before="0" w:after="0"/>
              <w:rPr>
                <w:rFonts w:ascii="Arial" w:hAnsi="Arial"/>
              </w:rPr>
            </w:pPr>
            <w:r>
              <w:rPr>
                <w:rFonts w:ascii="Arial" w:hAnsi="Arial"/>
              </w:rPr>
              <w:t>N=1574</w:t>
            </w:r>
          </w:p>
        </w:tc>
        <w:tc>
          <w:tcPr>
            <w:tcW w:w="2265" w:type="dxa"/>
            <w:tcBorders/>
          </w:tcPr>
          <w:p>
            <w:pPr>
              <w:pStyle w:val="Normal"/>
              <w:widowControl w:val="false"/>
              <w:spacing w:before="0" w:after="0"/>
              <w:rPr>
                <w:rFonts w:ascii="Arial" w:hAnsi="Arial"/>
              </w:rPr>
            </w:pPr>
            <w:r>
              <w:rPr>
                <w:rFonts w:ascii="Arial" w:hAnsi="Arial"/>
              </w:rPr>
              <w:t>Estimate</w:t>
            </w:r>
          </w:p>
        </w:tc>
        <w:tc>
          <w:tcPr>
            <w:tcW w:w="2266" w:type="dxa"/>
            <w:tcBorders/>
          </w:tcPr>
          <w:p>
            <w:pPr>
              <w:pStyle w:val="Normal"/>
              <w:widowControl w:val="false"/>
              <w:spacing w:before="0" w:after="0"/>
              <w:rPr>
                <w:rFonts w:ascii="Arial" w:hAnsi="Arial"/>
              </w:rPr>
            </w:pPr>
            <w:r>
              <w:rPr>
                <w:rFonts w:ascii="Arial" w:hAnsi="Arial"/>
              </w:rPr>
              <w:t>Standard Error</w:t>
            </w:r>
          </w:p>
        </w:tc>
      </w:tr>
      <w:tr>
        <w:trPr/>
        <w:tc>
          <w:tcPr>
            <w:tcW w:w="2265" w:type="dxa"/>
            <w:tcBorders/>
          </w:tcPr>
          <w:p>
            <w:pPr>
              <w:pStyle w:val="Normal"/>
              <w:widowControl w:val="false"/>
              <w:spacing w:before="0" w:after="0"/>
              <w:rPr>
                <w:rFonts w:ascii="Arial" w:hAnsi="Arial"/>
              </w:rPr>
            </w:pPr>
            <w:r>
              <w:rPr>
                <w:rFonts w:ascii="Arial" w:hAnsi="Arial"/>
              </w:rPr>
              <w:t>Intercept</w:t>
            </w:r>
          </w:p>
        </w:tc>
        <w:tc>
          <w:tcPr>
            <w:tcW w:w="2265" w:type="dxa"/>
            <w:tcBorders/>
          </w:tcPr>
          <w:p>
            <w:pPr>
              <w:pStyle w:val="Normal"/>
              <w:widowControl w:val="false"/>
              <w:spacing w:before="0" w:after="0"/>
              <w:rPr>
                <w:rFonts w:ascii="Arial" w:hAnsi="Arial"/>
              </w:rPr>
            </w:pPr>
            <w:r>
              <w:rPr>
                <w:rFonts w:ascii="Arial" w:hAnsi="Arial"/>
              </w:rPr>
              <w:t>1.44</w:t>
            </w:r>
          </w:p>
        </w:tc>
        <w:tc>
          <w:tcPr>
            <w:tcW w:w="2266" w:type="dxa"/>
            <w:tcBorders/>
          </w:tcPr>
          <w:p>
            <w:pPr>
              <w:pStyle w:val="Normal"/>
              <w:widowControl w:val="false"/>
              <w:spacing w:before="0" w:after="0"/>
              <w:rPr>
                <w:rFonts w:ascii="Arial" w:hAnsi="Arial"/>
              </w:rPr>
            </w:pPr>
            <w:r>
              <w:rPr>
                <w:rFonts w:ascii="Arial" w:hAnsi="Arial"/>
              </w:rPr>
              <w:t>0.09</w:t>
            </w:r>
          </w:p>
        </w:tc>
      </w:tr>
      <w:tr>
        <w:trPr/>
        <w:tc>
          <w:tcPr>
            <w:tcW w:w="2265" w:type="dxa"/>
            <w:tcBorders/>
          </w:tcPr>
          <w:p>
            <w:pPr>
              <w:pStyle w:val="Normal"/>
              <w:widowControl w:val="false"/>
              <w:spacing w:before="0" w:after="0"/>
              <w:rPr>
                <w:rFonts w:ascii="Arial" w:hAnsi="Arial"/>
              </w:rPr>
            </w:pPr>
            <w:r>
              <w:rPr>
                <w:rFonts w:ascii="Arial" w:hAnsi="Arial"/>
              </w:rPr>
              <w:t>Age</w:t>
            </w:r>
          </w:p>
        </w:tc>
        <w:tc>
          <w:tcPr>
            <w:tcW w:w="2265" w:type="dxa"/>
            <w:tcBorders/>
          </w:tcPr>
          <w:p>
            <w:pPr>
              <w:pStyle w:val="Normal"/>
              <w:widowControl w:val="false"/>
              <w:spacing w:before="0" w:after="0"/>
              <w:rPr>
                <w:rFonts w:ascii="Arial" w:hAnsi="Arial"/>
              </w:rPr>
            </w:pPr>
            <w:r>
              <w:rPr>
                <w:rFonts w:ascii="Arial" w:hAnsi="Arial"/>
              </w:rPr>
              <w:t>0.067</w:t>
            </w:r>
          </w:p>
        </w:tc>
        <w:tc>
          <w:tcPr>
            <w:tcW w:w="2266" w:type="dxa"/>
            <w:tcBorders/>
          </w:tcPr>
          <w:p>
            <w:pPr>
              <w:pStyle w:val="Normal"/>
              <w:widowControl w:val="false"/>
              <w:spacing w:before="0" w:after="0"/>
              <w:rPr>
                <w:rFonts w:ascii="Arial" w:hAnsi="Arial"/>
              </w:rPr>
            </w:pPr>
            <w:r>
              <w:rPr>
                <w:rFonts w:ascii="Arial" w:hAnsi="Arial"/>
              </w:rPr>
              <w:t>0.007</w:t>
            </w:r>
          </w:p>
        </w:tc>
      </w:tr>
      <w:tr>
        <w:trPr/>
        <w:tc>
          <w:tcPr>
            <w:tcW w:w="2265" w:type="dxa"/>
            <w:tcBorders/>
          </w:tcPr>
          <w:p>
            <w:pPr>
              <w:pStyle w:val="Normal"/>
              <w:widowControl w:val="false"/>
              <w:spacing w:before="0" w:after="0"/>
              <w:rPr>
                <w:rFonts w:ascii="Arial" w:hAnsi="Arial"/>
              </w:rPr>
            </w:pPr>
            <w:r>
              <w:rPr>
                <w:rFonts w:ascii="Arial" w:hAnsi="Arial"/>
              </w:rPr>
              <w:t>SBP</w:t>
            </w:r>
          </w:p>
        </w:tc>
        <w:tc>
          <w:tcPr>
            <w:tcW w:w="2265" w:type="dxa"/>
            <w:tcBorders/>
          </w:tcPr>
          <w:p>
            <w:pPr>
              <w:pStyle w:val="Normal"/>
              <w:widowControl w:val="false"/>
              <w:spacing w:before="0" w:after="0"/>
              <w:rPr>
                <w:rFonts w:ascii="Arial" w:hAnsi="Arial"/>
              </w:rPr>
            </w:pPr>
            <w:r>
              <w:rPr>
                <w:rFonts w:ascii="Arial" w:hAnsi="Arial"/>
              </w:rPr>
              <w:t>0.011</w:t>
            </w:r>
          </w:p>
        </w:tc>
        <w:tc>
          <w:tcPr>
            <w:tcW w:w="2266" w:type="dxa"/>
            <w:tcBorders/>
          </w:tcPr>
          <w:p>
            <w:pPr>
              <w:pStyle w:val="Normal"/>
              <w:widowControl w:val="false"/>
              <w:spacing w:before="0" w:after="0"/>
              <w:rPr>
                <w:rFonts w:ascii="Arial" w:hAnsi="Arial"/>
              </w:rPr>
            </w:pPr>
            <w:r>
              <w:rPr>
                <w:rFonts w:ascii="Arial" w:hAnsi="Arial"/>
              </w:rPr>
              <w:t>0.003</w:t>
            </w:r>
          </w:p>
        </w:tc>
      </w:tr>
      <w:tr>
        <w:trPr/>
        <w:tc>
          <w:tcPr>
            <w:tcW w:w="2265" w:type="dxa"/>
            <w:tcBorders/>
          </w:tcPr>
          <w:p>
            <w:pPr>
              <w:pStyle w:val="Normal"/>
              <w:widowControl w:val="false"/>
              <w:spacing w:before="0" w:after="0"/>
              <w:rPr>
                <w:rFonts w:ascii="Arial" w:hAnsi="Arial"/>
              </w:rPr>
            </w:pPr>
            <w:r>
              <w:rPr>
                <w:rFonts w:ascii="Arial" w:hAnsi="Arial"/>
              </w:rPr>
              <w:t>WHR</w:t>
            </w:r>
          </w:p>
        </w:tc>
        <w:tc>
          <w:tcPr>
            <w:tcW w:w="2265" w:type="dxa"/>
            <w:tcBorders/>
          </w:tcPr>
          <w:p>
            <w:pPr>
              <w:pStyle w:val="Normal"/>
              <w:widowControl w:val="false"/>
              <w:spacing w:before="0" w:after="0"/>
              <w:rPr>
                <w:rFonts w:ascii="Arial" w:hAnsi="Arial"/>
              </w:rPr>
            </w:pPr>
            <w:r>
              <w:rPr>
                <w:rFonts w:ascii="Arial" w:hAnsi="Arial"/>
              </w:rPr>
              <w:t>2.15</w:t>
            </w:r>
          </w:p>
        </w:tc>
        <w:tc>
          <w:tcPr>
            <w:tcW w:w="2266" w:type="dxa"/>
            <w:tcBorders/>
          </w:tcPr>
          <w:p>
            <w:pPr>
              <w:pStyle w:val="Normal"/>
              <w:widowControl w:val="false"/>
              <w:spacing w:before="0" w:after="0"/>
              <w:rPr>
                <w:rFonts w:ascii="Arial" w:hAnsi="Arial"/>
              </w:rPr>
            </w:pPr>
            <w:r>
              <w:rPr>
                <w:rFonts w:ascii="Arial" w:hAnsi="Arial"/>
              </w:rPr>
              <w:t>0.74</w:t>
            </w:r>
          </w:p>
        </w:tc>
      </w:tr>
      <w:tr>
        <w:trPr/>
        <w:tc>
          <w:tcPr>
            <w:tcW w:w="2265" w:type="dxa"/>
            <w:tcBorders/>
          </w:tcPr>
          <w:p>
            <w:pPr>
              <w:pStyle w:val="Normal"/>
              <w:widowControl w:val="false"/>
              <w:spacing w:before="0" w:after="0"/>
              <w:rPr>
                <w:rFonts w:ascii="Arial" w:hAnsi="Arial"/>
              </w:rPr>
            </w:pPr>
            <w:r>
              <w:rPr>
                <w:rFonts w:ascii="Arial" w:hAnsi="Arial"/>
              </w:rPr>
              <w:t>Gender (male)</w:t>
            </w:r>
          </w:p>
        </w:tc>
        <w:tc>
          <w:tcPr>
            <w:tcW w:w="2265" w:type="dxa"/>
            <w:tcBorders/>
          </w:tcPr>
          <w:p>
            <w:pPr>
              <w:pStyle w:val="Normal"/>
              <w:widowControl w:val="false"/>
              <w:spacing w:before="0" w:after="0"/>
              <w:rPr>
                <w:rFonts w:ascii="Arial" w:hAnsi="Arial"/>
              </w:rPr>
            </w:pPr>
            <w:r>
              <w:rPr>
                <w:rFonts w:ascii="Arial" w:hAnsi="Arial"/>
              </w:rPr>
              <w:t>-0.40</w:t>
            </w:r>
          </w:p>
        </w:tc>
        <w:tc>
          <w:tcPr>
            <w:tcW w:w="2266" w:type="dxa"/>
            <w:tcBorders/>
          </w:tcPr>
          <w:p>
            <w:pPr>
              <w:pStyle w:val="Normal"/>
              <w:widowControl w:val="false"/>
              <w:spacing w:before="0" w:after="0"/>
              <w:rPr>
                <w:rFonts w:ascii="Arial" w:hAnsi="Arial"/>
              </w:rPr>
            </w:pPr>
            <w:r>
              <w:rPr>
                <w:rFonts w:ascii="Arial" w:hAnsi="Arial"/>
              </w:rPr>
              <w:t>0.15</w:t>
            </w:r>
          </w:p>
        </w:tc>
      </w:tr>
      <w:tr>
        <w:trPr/>
        <w:tc>
          <w:tcPr>
            <w:tcW w:w="2265" w:type="dxa"/>
            <w:tcBorders/>
          </w:tcPr>
          <w:p>
            <w:pPr>
              <w:pStyle w:val="Normal"/>
              <w:widowControl w:val="false"/>
              <w:spacing w:before="0" w:after="0"/>
              <w:rPr>
                <w:rFonts w:ascii="Arial" w:hAnsi="Arial"/>
              </w:rPr>
            </w:pPr>
            <w:r>
              <w:rPr>
                <w:rFonts w:ascii="Arial" w:hAnsi="Arial"/>
              </w:rPr>
              <w:t>ICV</w:t>
            </w:r>
          </w:p>
        </w:tc>
        <w:tc>
          <w:tcPr>
            <w:tcW w:w="2265" w:type="dxa"/>
            <w:tcBorders/>
          </w:tcPr>
          <w:p>
            <w:pPr>
              <w:pStyle w:val="Normal"/>
              <w:widowControl w:val="false"/>
              <w:spacing w:before="0" w:after="0"/>
              <w:rPr>
                <w:rFonts w:ascii="Arial" w:hAnsi="Arial"/>
              </w:rPr>
            </w:pPr>
            <w:r>
              <w:rPr>
                <w:rFonts w:ascii="Arial" w:hAnsi="Arial"/>
              </w:rPr>
              <w:t>0.000002</w:t>
            </w:r>
          </w:p>
        </w:tc>
        <w:tc>
          <w:tcPr>
            <w:tcW w:w="2266" w:type="dxa"/>
            <w:tcBorders/>
          </w:tcPr>
          <w:p>
            <w:pPr>
              <w:pStyle w:val="Normal"/>
              <w:widowControl w:val="false"/>
              <w:spacing w:before="0" w:after="0"/>
              <w:rPr>
                <w:rFonts w:ascii="Arial" w:hAnsi="Arial"/>
              </w:rPr>
            </w:pPr>
            <w:r>
              <w:rPr>
                <w:rFonts w:ascii="Arial" w:hAnsi="Arial"/>
              </w:rPr>
              <w:t>0.0000007</w:t>
            </w:r>
          </w:p>
        </w:tc>
      </w:tr>
    </w:tbl>
    <w:p>
      <w:pPr>
        <w:pStyle w:val="Normal"/>
        <w:ind w:hanging="0"/>
        <w:rPr>
          <w:rFonts w:ascii="Arial" w:hAnsi="Arial"/>
          <w:del w:id="1531" w:author="Author" w:date="2024-02-21T09:46:00Z"/>
        </w:rPr>
      </w:pPr>
      <w:del w:id="1530" w:author="Author" w:date="2024-02-21T09:46:00Z">
        <w:r>
          <w:rPr>
            <w:rFonts w:ascii="Arial" w:hAnsi="Arial"/>
          </w:rPr>
        </w:r>
      </w:del>
    </w:p>
    <w:p>
      <w:pPr>
        <w:pStyle w:val="Normal"/>
        <w:ind w:hanging="0"/>
        <w:rPr>
          <w:rFonts w:ascii="Arial" w:hAnsi="Arial"/>
        </w:rPr>
      </w:pPr>
      <w:ins w:id="1532" w:author="Author" w:date="2024-02-21T09:46:00Z">
        <w:r>
          <w:rPr>
            <w:rFonts w:ascii="Arial" w:hAnsi="Arial"/>
          </w:rPr>
          <w:br/>
        </w:r>
      </w:ins>
      <w:r>
        <w:br w:type="page"/>
      </w:r>
    </w:p>
    <w:p>
      <w:pPr>
        <w:pStyle w:val="Normal"/>
        <w:ind w:hanging="0"/>
        <w:rPr>
          <w:rFonts w:ascii="Arial" w:hAnsi="Arial"/>
        </w:rPr>
      </w:pPr>
      <w:r>
        <w:rPr>
          <w:rFonts w:ascii="Arial" w:hAnsi="Arial"/>
          <w:b/>
          <w:i/>
          <w:iCs/>
        </w:rPr>
        <w:t>Table 3:</w:t>
      </w:r>
      <w:r>
        <w:rPr>
          <w:rFonts w:ascii="Arial" w:hAnsi="Arial"/>
          <w:i/>
          <w:iCs/>
        </w:rPr>
        <w:t xml:space="preserve"> Publications used for the effect of time on </w:t>
      </w:r>
      <w:del w:id="1533" w:author="Unknown Author" w:date="2024-02-21T11:58:14Z">
        <w:r>
          <w:rPr>
            <w:rFonts w:ascii="Arial" w:hAnsi="Arial"/>
            <w:i/>
            <w:iCs/>
          </w:rPr>
          <w:delText>WML</w:delText>
        </w:r>
      </w:del>
      <w:ins w:id="1534" w:author="Unknown Author" w:date="2024-02-21T11:58:14Z">
        <w:r>
          <w:rPr>
            <w:rFonts w:eastAsia="Cambria" w:cs="Arial" w:ascii="Arial" w:hAnsi="Arial"/>
            <w:i/>
            <w:iCs/>
            <w:sz w:val="24"/>
            <w:szCs w:val="24"/>
            <w:lang w:val="en-US"/>
          </w:rPr>
          <w:t>WMH</w:t>
        </w:r>
      </w:ins>
      <w:r>
        <w:rPr>
          <w:rFonts w:ascii="Arial" w:hAnsi="Arial"/>
          <w:i/>
          <w:iCs/>
        </w:rPr>
        <w:t xml:space="preserve"> volume</w:t>
      </w:r>
    </w:p>
    <w:tbl>
      <w:tblPr>
        <w:tblW w:w="9493" w:type="dxa"/>
        <w:jc w:val="left"/>
        <w:tblInd w:w="113" w:type="dxa"/>
        <w:tblLayout w:type="fixed"/>
        <w:tblCellMar>
          <w:top w:w="0" w:type="dxa"/>
          <w:left w:w="108" w:type="dxa"/>
          <w:bottom w:w="0" w:type="dxa"/>
          <w:right w:w="108" w:type="dxa"/>
        </w:tblCellMar>
        <w:tblLook w:val="0000" w:noHBand="0" w:noVBand="0" w:firstColumn="0" w:lastRow="0" w:lastColumn="0" w:firstRow="0"/>
      </w:tblPr>
      <w:tblGrid>
        <w:gridCol w:w="1411"/>
        <w:gridCol w:w="3120"/>
        <w:gridCol w:w="1841"/>
        <w:gridCol w:w="3120"/>
      </w:tblGrid>
      <w:tr>
        <w:trPr>
          <w:ins w:id="1535" w:author="Author" w:date="2024-02-21T09:46:00Z"/>
        </w:trPr>
        <w:tc>
          <w:tcPr>
            <w:tcW w:w="1411" w:type="dxa"/>
            <w:tcBorders/>
          </w:tcPr>
          <w:p>
            <w:pPr>
              <w:pStyle w:val="Normal"/>
              <w:widowControl w:val="false"/>
              <w:spacing w:before="0" w:after="0"/>
              <w:rPr>
                <w:rFonts w:ascii="Arial" w:hAnsi="Arial"/>
                <w:szCs w:val="22"/>
              </w:rPr>
            </w:pPr>
            <w:r>
              <w:rPr>
                <w:rFonts w:ascii="Arial" w:hAnsi="Arial"/>
                <w:szCs w:val="22"/>
              </w:rPr>
              <w:t>Publication</w:t>
            </w:r>
          </w:p>
        </w:tc>
        <w:tc>
          <w:tcPr>
            <w:tcW w:w="3120" w:type="dxa"/>
            <w:tcBorders/>
          </w:tcPr>
          <w:p>
            <w:pPr>
              <w:pStyle w:val="Normal"/>
              <w:widowControl w:val="false"/>
              <w:spacing w:before="0" w:after="0"/>
              <w:rPr>
                <w:rFonts w:ascii="Arial" w:hAnsi="Arial"/>
                <w:szCs w:val="22"/>
              </w:rPr>
            </w:pPr>
            <w:r>
              <w:rPr>
                <w:rFonts w:ascii="Arial" w:hAnsi="Arial"/>
                <w:szCs w:val="22"/>
              </w:rPr>
              <w:t>Type of study, number of participants</w:t>
            </w:r>
          </w:p>
        </w:tc>
        <w:tc>
          <w:tcPr>
            <w:tcW w:w="1841" w:type="dxa"/>
            <w:tcBorders/>
          </w:tcPr>
          <w:p>
            <w:pPr>
              <w:pStyle w:val="Normal"/>
              <w:widowControl w:val="false"/>
              <w:spacing w:before="0" w:after="0"/>
              <w:rPr>
                <w:rFonts w:ascii="Arial" w:hAnsi="Arial"/>
                <w:szCs w:val="22"/>
              </w:rPr>
            </w:pPr>
            <w:r>
              <w:rPr>
                <w:rFonts w:ascii="Arial" w:hAnsi="Arial"/>
                <w:szCs w:val="22"/>
              </w:rPr>
              <w:t>Time between time points</w:t>
            </w:r>
          </w:p>
        </w:tc>
        <w:tc>
          <w:tcPr>
            <w:tcW w:w="3120" w:type="dxa"/>
            <w:tcBorders/>
          </w:tcPr>
          <w:p>
            <w:pPr>
              <w:pStyle w:val="Normal"/>
              <w:widowControl w:val="false"/>
              <w:spacing w:before="0" w:after="0"/>
              <w:rPr>
                <w:rFonts w:ascii="Arial" w:hAnsi="Arial"/>
                <w:szCs w:val="22"/>
              </w:rPr>
            </w:pPr>
            <w:r>
              <w:rPr>
                <w:rFonts w:ascii="Arial" w:hAnsi="Arial"/>
                <w:szCs w:val="22"/>
              </w:rPr>
              <w:t xml:space="preserve">Effect size of time on </w:t>
            </w:r>
            <w:del w:id="1536" w:author="Unknown Author" w:date="2024-02-21T11:58:15Z">
              <w:r>
                <w:rPr>
                  <w:rFonts w:ascii="Arial" w:hAnsi="Arial"/>
                  <w:szCs w:val="22"/>
                </w:rPr>
                <w:delText>WML</w:delText>
              </w:r>
            </w:del>
            <w:ins w:id="1537" w:author="Unknown Author" w:date="2024-02-21T11:58:15Z">
              <w:r>
                <w:rPr>
                  <w:rFonts w:eastAsia="Cambria" w:cs="Arial" w:ascii="Arial" w:hAnsi="Arial"/>
                  <w:sz w:val="24"/>
                  <w:szCs w:val="22"/>
                  <w:lang w:val="en-US"/>
                </w:rPr>
                <w:t>WMH</w:t>
              </w:r>
            </w:ins>
            <w:r>
              <w:rPr>
                <w:rFonts w:ascii="Arial" w:hAnsi="Arial"/>
                <w:szCs w:val="22"/>
              </w:rPr>
              <w:t xml:space="preserve"> volume</w:t>
              <w:br/>
              <w:t>Mean(sd) of annual increase or point estimates</w:t>
            </w:r>
          </w:p>
          <w:p>
            <w:pPr>
              <w:pStyle w:val="Normal"/>
              <w:widowControl w:val="false"/>
              <w:spacing w:before="0" w:after="0"/>
              <w:rPr>
                <w:rFonts w:ascii="Arial" w:hAnsi="Arial"/>
              </w:rPr>
            </w:pPr>
            <w:r>
              <w:rPr>
                <w:rFonts w:ascii="Arial" w:hAnsi="Arial"/>
              </w:rPr>
            </w:r>
          </w:p>
        </w:tc>
      </w:tr>
      <w:tr>
        <w:trPr>
          <w:ins w:id="1538" w:author="Author" w:date="2024-02-21T09:46:00Z"/>
        </w:trPr>
        <w:tc>
          <w:tcPr>
            <w:tcW w:w="1411" w:type="dxa"/>
            <w:tcBorders/>
          </w:tcPr>
          <w:p>
            <w:pPr>
              <w:pStyle w:val="Normal"/>
              <w:widowControl w:val="false"/>
              <w:spacing w:before="0" w:after="0"/>
              <w:rPr>
                <w:rFonts w:ascii="Arial" w:hAnsi="Arial"/>
              </w:rPr>
            </w:pPr>
            <w:r>
              <w:fldChar w:fldCharType="begin"/>
            </w:r>
            <w:r>
              <w:rPr>
                <w:rFonts w:ascii="Arial" w:hAnsi="Arial"/>
              </w:rPr>
              <w:instrText>ADDIN EN.CITE</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fldChar w:fldCharType="begin"/>
            </w:r>
            <w:r>
              <w:rPr>
                <w:rFonts w:ascii="Arial" w:hAnsi="Arial"/>
              </w:rPr>
              <w:instrText>ADDIN EN.CITE.DATA</w:instrText>
            </w:r>
            <w:r>
              <w:rPr>
                <w:rFonts w:ascii="Arial" w:hAnsi="Arial"/>
              </w:rPr>
            </w:r>
            <w:r>
              <w:rPr>
                <w:rFonts w:ascii="Arial" w:hAnsi="Arial"/>
              </w:rPr>
              <w:fldChar w:fldCharType="separate"/>
            </w:r>
            <w:r>
              <w:rPr>
                <w:rFonts w:ascii="Arial" w:hAnsi="Arial"/>
              </w:rPr>
            </w:r>
            <w:r>
              <w:rPr>
                <w:rFonts w:ascii="Arial" w:hAnsi="Arial"/>
                <w:szCs w:val="22"/>
                <w:lang w:val="de-DE"/>
              </w:rPr>
              <w:t>(Scharf et al., 2019)</w:t>
            </w:r>
            <w:r>
              <w:rPr>
                <w:rFonts w:ascii="Arial" w:hAnsi="Arial"/>
              </w:rPr>
            </w:r>
            <w:r>
              <w:rPr>
                <w:rFonts w:ascii="Arial" w:hAnsi="Arial"/>
              </w:rPr>
              <w:fldChar w:fldCharType="end"/>
            </w:r>
          </w:p>
        </w:tc>
        <w:tc>
          <w:tcPr>
            <w:tcW w:w="3120" w:type="dxa"/>
            <w:tcBorders/>
          </w:tcPr>
          <w:p>
            <w:pPr>
              <w:pStyle w:val="Normal"/>
              <w:widowControl w:val="false"/>
              <w:spacing w:before="0" w:after="0"/>
              <w:rPr>
                <w:rFonts w:ascii="Arial" w:hAnsi="Arial"/>
                <w:szCs w:val="22"/>
              </w:rPr>
            </w:pPr>
            <w:r>
              <w:rPr>
                <w:rFonts w:ascii="Arial" w:hAnsi="Arial"/>
                <w:szCs w:val="22"/>
              </w:rPr>
              <w:t>Epidemiological study</w:t>
            </w:r>
          </w:p>
          <w:p>
            <w:pPr>
              <w:pStyle w:val="Normal"/>
              <w:widowControl w:val="false"/>
              <w:spacing w:before="0" w:after="0"/>
              <w:rPr>
                <w:rFonts w:ascii="Arial" w:hAnsi="Arial"/>
                <w:szCs w:val="22"/>
              </w:rPr>
            </w:pPr>
            <w:r>
              <w:rPr>
                <w:rFonts w:ascii="Arial" w:hAnsi="Arial"/>
                <w:szCs w:val="22"/>
              </w:rPr>
              <w:t>N=554</w:t>
            </w:r>
          </w:p>
        </w:tc>
        <w:tc>
          <w:tcPr>
            <w:tcW w:w="1841" w:type="dxa"/>
            <w:tcBorders/>
          </w:tcPr>
          <w:p>
            <w:pPr>
              <w:pStyle w:val="Normal"/>
              <w:widowControl w:val="false"/>
              <w:spacing w:before="0" w:after="0"/>
              <w:rPr>
                <w:rFonts w:ascii="Arial" w:hAnsi="Arial"/>
                <w:szCs w:val="22"/>
              </w:rPr>
            </w:pPr>
            <w:r>
              <w:rPr>
                <w:rFonts w:ascii="Arial" w:hAnsi="Arial"/>
                <w:szCs w:val="22"/>
              </w:rPr>
              <w:t>3 years</w:t>
            </w:r>
          </w:p>
        </w:tc>
        <w:tc>
          <w:tcPr>
            <w:tcW w:w="3120" w:type="dxa"/>
            <w:tcBorders/>
          </w:tcPr>
          <w:p>
            <w:pPr>
              <w:pStyle w:val="Normal"/>
              <w:widowControl w:val="false"/>
              <w:spacing w:before="0" w:after="0"/>
              <w:rPr>
                <w:rFonts w:ascii="Arial" w:hAnsi="Arial"/>
                <w:szCs w:val="22"/>
                <w:lang w:val="fr-FR"/>
              </w:rPr>
            </w:pPr>
            <w:r>
              <w:rPr>
                <w:rFonts w:ascii="Arial" w:hAnsi="Arial"/>
                <w:szCs w:val="22"/>
                <w:lang w:val="fr-FR"/>
              </w:rPr>
              <w:t>60-69y: 0.54 (1.27) cm³/y</w:t>
              <w:br/>
              <w:t>n=247</w:t>
              <w:br/>
              <w:t>70-79y: 1.04 (1.93) cm³/y</w:t>
              <w:br/>
              <w:t>n=186</w:t>
              <w:br/>
              <w:t>80+: 1.6 (2.4) cm³/y</w:t>
              <w:br/>
              <w:t>n=121</w:t>
            </w:r>
          </w:p>
        </w:tc>
      </w:tr>
      <w:tr>
        <w:trPr>
          <w:ins w:id="1539" w:author="Author" w:date="2024-02-21T09:46:00Z"/>
        </w:trPr>
        <w:tc>
          <w:tcPr>
            <w:tcW w:w="1411" w:type="dxa"/>
            <w:tcBorders/>
          </w:tcPr>
          <w:p>
            <w:pPr>
              <w:pStyle w:val="Normal"/>
              <w:widowControl w:val="false"/>
              <w:spacing w:before="0" w:after="0"/>
              <w:rPr>
                <w:rFonts w:ascii="Arial" w:hAnsi="Arial"/>
              </w:rPr>
            </w:pPr>
            <w:r>
              <w:fldChar w:fldCharType="begin"/>
            </w:r>
            <w:r>
              <w:rPr>
                <w:rFonts w:ascii="Arial" w:hAnsi="Arial"/>
              </w:rPr>
              <w:instrText>ADDIN EN.CITE &lt;EndNote&gt;&lt;Cite&gt;&lt;Author&gt;Dickie&lt;/Author&gt;&lt;Year&gt;2016&lt;/Year&gt;&lt;RecNum&gt;1690&lt;/RecNum&gt;&lt;DisplayText&gt;(Dickie et al., 2016)&lt;/DisplayText&gt;&lt;record&gt;&lt;rec-number&gt;1690&lt;/rec-number&gt;&lt;foreign-keys&gt;&lt;key app="EN" db-id="520wzdfxhfzws7edpwxp29tq92ztf2srvd2a" timestamp="1624355166"&gt;1690&lt;/key&gt;&lt;/foreign-keys&gt;&lt;ref-type name="Journal Article"&gt;17&lt;/ref-type&gt;&lt;contributors&gt;&lt;authors&gt;&lt;author&gt;Dickie, David Alexander&lt;/author&gt;&lt;author&gt;Ritchie, Stuart J.&lt;/author&gt;&lt;author&gt;Cox, Simon R.&lt;/author&gt;&lt;author&gt;Sakka, Eleni&lt;/author&gt;&lt;author&gt;Royle, Natalie A.&lt;/author&gt;&lt;author&gt;Aribisala, Benjamin S.&lt;/author&gt;&lt;author&gt;Valdés Hernández, Maria del C.&lt;/author&gt;&lt;author&gt;Maniega, Susana Muñoz&lt;/author&gt;&lt;author&gt;Pattie, Alison&lt;/author&gt;&lt;author&gt;Corley, Janie&lt;/author&gt;&lt;author&gt;Starr, John M.&lt;/author&gt;&lt;author&gt;Bastin, Mark E.&lt;/author&gt;&lt;author&gt;Deary, Ian J.&lt;/author&gt;&lt;author&gt;Wardlaw, Joanna M.&lt;/author&gt;&lt;/authors&gt;&lt;/contributors&gt;&lt;titles&gt;&lt;title&gt;Vascular risk factors and progression of white matter hyperintensities in the Lothian Birth Cohort 1936&lt;/title&gt;&lt;secondary-title&gt;Neurobiology of Aging&lt;/secondary-title&gt;&lt;/titles&gt;&lt;pages&gt;116-123&lt;/pages&gt;&lt;volume&gt;42&lt;/volume&gt;&lt;keywords&gt;&lt;keyword&gt;White matter damage&lt;/keyword&gt;&lt;keyword&gt;White matter hyperintensities&lt;/keyword&gt;&lt;keyword&gt;Vascular risk factors&lt;/keyword&gt;&lt;keyword&gt;Aging&lt;/keyword&gt;&lt;keyword&gt;MRI&lt;/keyword&gt;&lt;/keywords&gt;&lt;dates&gt;&lt;year&gt;2016&lt;/year&gt;&lt;pub-dates&gt;&lt;date&gt;2016/06/01/&lt;/date&gt;&lt;/pub-dates&gt;&lt;/dates&gt;&lt;isbn&gt;0197-4580&lt;/isbn&gt;&lt;urls&gt;&lt;related-urls&gt;&lt;url&gt;https://www.sciencedirect.com/science/article/pii/S0197458016002098&lt;/url&gt;&lt;/related-urls&gt;&lt;/urls&gt;&lt;electronic-resource-num&gt;https://doi.org/10.1016/j.neurobiolaging.2016.03.011&lt;/electronic-resource-num&gt;&lt;/record&gt;&lt;/Cite&gt;&lt;/EndNote&gt;</w:instrText>
            </w:r>
            <w:r>
              <w:rPr>
                <w:rFonts w:ascii="Arial" w:hAnsi="Arial"/>
              </w:rPr>
            </w:r>
            <w:r>
              <w:rPr>
                <w:rFonts w:ascii="Arial" w:hAnsi="Arial"/>
              </w:rPr>
              <w:fldChar w:fldCharType="separate"/>
            </w:r>
            <w:r>
              <w:rPr>
                <w:rFonts w:ascii="Arial" w:hAnsi="Arial"/>
              </w:rPr>
            </w:r>
            <w:r>
              <w:rPr>
                <w:rFonts w:ascii="Arial" w:hAnsi="Arial"/>
                <w:szCs w:val="22"/>
              </w:rPr>
              <w:t>(Dickie et al., 2016)</w:t>
            </w:r>
            <w:r>
              <w:rPr>
                <w:rFonts w:ascii="Arial" w:hAnsi="Arial"/>
              </w:rPr>
            </w:r>
            <w:r>
              <w:rPr>
                <w:rFonts w:ascii="Arial" w:hAnsi="Arial"/>
              </w:rPr>
              <w:fldChar w:fldCharType="end"/>
            </w:r>
          </w:p>
        </w:tc>
        <w:tc>
          <w:tcPr>
            <w:tcW w:w="3120" w:type="dxa"/>
            <w:tcBorders/>
          </w:tcPr>
          <w:p>
            <w:pPr>
              <w:pStyle w:val="Normal"/>
              <w:widowControl w:val="false"/>
              <w:spacing w:before="0" w:after="0"/>
              <w:rPr>
                <w:rFonts w:ascii="Arial" w:hAnsi="Arial"/>
                <w:szCs w:val="22"/>
              </w:rPr>
            </w:pPr>
            <w:r>
              <w:rPr>
                <w:rFonts w:ascii="Arial" w:hAnsi="Arial"/>
                <w:szCs w:val="22"/>
              </w:rPr>
              <w:t>Cohort study</w:t>
            </w:r>
          </w:p>
          <w:p>
            <w:pPr>
              <w:pStyle w:val="Normal"/>
              <w:widowControl w:val="false"/>
              <w:spacing w:before="0" w:after="0"/>
              <w:rPr>
                <w:rFonts w:ascii="Arial" w:hAnsi="Arial"/>
                <w:szCs w:val="22"/>
              </w:rPr>
            </w:pPr>
            <w:r>
              <w:rPr>
                <w:rFonts w:ascii="Arial" w:hAnsi="Arial"/>
                <w:szCs w:val="22"/>
              </w:rPr>
              <w:t>N=439</w:t>
            </w:r>
          </w:p>
        </w:tc>
        <w:tc>
          <w:tcPr>
            <w:tcW w:w="1841" w:type="dxa"/>
            <w:tcBorders/>
          </w:tcPr>
          <w:p>
            <w:pPr>
              <w:pStyle w:val="Normal"/>
              <w:widowControl w:val="false"/>
              <w:spacing w:before="0" w:after="0"/>
              <w:rPr>
                <w:rFonts w:ascii="Arial" w:hAnsi="Arial"/>
                <w:szCs w:val="22"/>
              </w:rPr>
            </w:pPr>
            <w:r>
              <w:rPr>
                <w:rFonts w:ascii="Arial" w:hAnsi="Arial"/>
                <w:szCs w:val="22"/>
              </w:rPr>
              <w:t>3 years</w:t>
            </w:r>
          </w:p>
        </w:tc>
        <w:tc>
          <w:tcPr>
            <w:tcW w:w="3120" w:type="dxa"/>
            <w:tcBorders/>
          </w:tcPr>
          <w:p>
            <w:pPr>
              <w:pStyle w:val="Normal"/>
              <w:widowControl w:val="false"/>
              <w:spacing w:before="0" w:after="0"/>
              <w:rPr>
                <w:rFonts w:ascii="Arial" w:hAnsi="Arial"/>
                <w:szCs w:val="22"/>
              </w:rPr>
            </w:pPr>
            <w:r>
              <w:rPr>
                <w:rFonts w:ascii="Arial" w:hAnsi="Arial"/>
                <w:szCs w:val="22"/>
              </w:rPr>
              <w:t>11.9 ± 11.7 cm³ at 73 years 15.9±14.6 cm³ at 76 years</w:t>
              <w:br/>
            </w:r>
          </w:p>
        </w:tc>
      </w:tr>
      <w:tr>
        <w:trPr>
          <w:ins w:id="1540" w:author="Author" w:date="2024-02-21T09:46:00Z"/>
        </w:trPr>
        <w:tc>
          <w:tcPr>
            <w:tcW w:w="1411" w:type="dxa"/>
            <w:tcBorders/>
          </w:tcPr>
          <w:p>
            <w:pPr>
              <w:pStyle w:val="Normal"/>
              <w:widowControl w:val="false"/>
              <w:spacing w:before="0" w:after="0"/>
              <w:rPr>
                <w:rFonts w:ascii="Arial" w:hAnsi="Arial"/>
              </w:rPr>
            </w:pPr>
            <w:r>
              <w:fldChar w:fldCharType="begin"/>
            </w:r>
            <w:r>
              <w:rPr>
                <w:rFonts w:ascii="Arial" w:hAnsi="Arial"/>
              </w:rPr>
              <w:instrText>ADDIN EN.CITE &lt;EndNote&gt;&lt;Cite&gt;&lt;Author&gt;Godin&lt;/Author&gt;&lt;Year&gt;2011&lt;/Year&gt;&lt;RecNum&gt;1709&lt;/RecNum&gt;&lt;DisplayText&gt;(Godin et al., 2011)&lt;/DisplayText&gt;&lt;record&gt;&lt;rec-number&gt;1709&lt;/rec-number&gt;&lt;foreign-keys&gt;&lt;key app="EN" db-id="520wzdfxhfzws7edpwxp29tq92ztf2srvd2a" timestamp="1626771092"&gt;1709&lt;/key&gt;&lt;/foreign-keys&gt;&lt;ref-type name="Journal Article"&gt;17&lt;/ref-type&gt;&lt;contributors&gt;&lt;authors&gt;&lt;author&gt;Godin, Ophélia&lt;/author&gt;&lt;author&gt;Tzourio, Christophe&lt;/author&gt;&lt;author&gt;Maillard, Pauline&lt;/author&gt;&lt;author&gt;Mazoyer, Bernard&lt;/author&gt;&lt;author&gt;Dufouil, Carole&lt;/author&gt;&lt;/authors&gt;&lt;/contributors&gt;&lt;titles&gt;&lt;title&gt;Antihypertensive Treatment and Change in Blood Pressure Are Associated With the Progression of White Matter Lesion Volumes&lt;/title&gt;&lt;secondary-title&gt;Circulation&lt;/secondary-title&gt;&lt;/titles&gt;&lt;periodical&gt;&lt;full-title&gt;Circulation&lt;/full-title&gt;&lt;abbr-1&gt;Circulation&lt;/abbr-1&gt;&lt;abbr-2&gt;Circulation&lt;/abbr-2&gt;&lt;/periodical&gt;&lt;pages&gt;266-273&lt;/pages&gt;&lt;volume&gt;123&lt;/volume&gt;&lt;number&gt;3&lt;/number&gt;&lt;dates&gt;&lt;year&gt;2011&lt;/year&gt;&lt;pub-dates&gt;&lt;date&gt;2011/01/25&lt;/date&gt;&lt;/pub-dates&gt;&lt;/dates&gt;&lt;publisher&gt;American Heart Association&lt;/publisher&gt;&lt;urls&gt;&lt;related-urls&gt;&lt;url&gt;https://doi.org/10.1161/CIRCULATIONAHA.110.961052&lt;/url&gt;&lt;/related-urls&gt;&lt;/urls&gt;&lt;electronic-resource-num&gt;10.1161/CIRCULATIONAHA.110.961052&lt;/electronic-resource-num&gt;&lt;access-date&gt;2021/07/20&lt;/access-date&gt;&lt;/record&gt;&lt;/Cite&gt;&lt;/EndNote&gt;</w:instrText>
            </w:r>
            <w:r>
              <w:rPr>
                <w:rFonts w:ascii="Arial" w:hAnsi="Arial"/>
              </w:rPr>
            </w:r>
            <w:r>
              <w:rPr>
                <w:rFonts w:ascii="Arial" w:hAnsi="Arial"/>
              </w:rPr>
              <w:fldChar w:fldCharType="separate"/>
            </w:r>
            <w:r>
              <w:rPr>
                <w:rFonts w:ascii="Arial" w:hAnsi="Arial"/>
              </w:rPr>
            </w:r>
            <w:r>
              <w:rPr>
                <w:rFonts w:ascii="Arial" w:hAnsi="Arial"/>
                <w:szCs w:val="22"/>
              </w:rPr>
              <w:t>(Godin et al., 2011)</w:t>
            </w:r>
            <w:r>
              <w:rPr>
                <w:rFonts w:ascii="Arial" w:hAnsi="Arial"/>
              </w:rPr>
            </w:r>
            <w:r>
              <w:rPr>
                <w:rFonts w:ascii="Arial" w:hAnsi="Arial"/>
              </w:rPr>
              <w:fldChar w:fldCharType="end"/>
            </w:r>
          </w:p>
        </w:tc>
        <w:tc>
          <w:tcPr>
            <w:tcW w:w="3120" w:type="dxa"/>
            <w:tcBorders/>
          </w:tcPr>
          <w:p>
            <w:pPr>
              <w:pStyle w:val="Normal"/>
              <w:widowControl w:val="false"/>
              <w:spacing w:before="0" w:after="0"/>
              <w:rPr>
                <w:rFonts w:ascii="Arial" w:hAnsi="Arial"/>
                <w:szCs w:val="22"/>
              </w:rPr>
            </w:pPr>
            <w:r>
              <w:rPr>
                <w:rFonts w:ascii="Arial" w:hAnsi="Arial"/>
                <w:szCs w:val="22"/>
              </w:rPr>
              <w:t xml:space="preserve">Epidemiological study  </w:t>
              <w:br/>
              <w:t>N=1319</w:t>
            </w:r>
          </w:p>
        </w:tc>
        <w:tc>
          <w:tcPr>
            <w:tcW w:w="1841" w:type="dxa"/>
            <w:tcBorders/>
          </w:tcPr>
          <w:p>
            <w:pPr>
              <w:pStyle w:val="Normal"/>
              <w:widowControl w:val="false"/>
              <w:spacing w:before="0" w:after="0"/>
              <w:rPr>
                <w:rFonts w:ascii="Arial" w:hAnsi="Arial"/>
                <w:szCs w:val="22"/>
              </w:rPr>
            </w:pPr>
            <w:r>
              <w:rPr>
                <w:rFonts w:ascii="Arial" w:hAnsi="Arial"/>
                <w:szCs w:val="22"/>
              </w:rPr>
              <w:t>4 years</w:t>
            </w:r>
          </w:p>
        </w:tc>
        <w:tc>
          <w:tcPr>
            <w:tcW w:w="3120" w:type="dxa"/>
            <w:tcBorders/>
          </w:tcPr>
          <w:p>
            <w:pPr>
              <w:pStyle w:val="Normal"/>
              <w:widowControl w:val="false"/>
              <w:spacing w:before="0" w:after="0"/>
              <w:rPr>
                <w:rFonts w:ascii="Arial" w:hAnsi="Arial"/>
                <w:szCs w:val="22"/>
              </w:rPr>
            </w:pPr>
            <w:r>
              <w:rPr>
                <w:rFonts w:ascii="Arial" w:hAnsi="Arial"/>
                <w:szCs w:val="22"/>
              </w:rPr>
              <w:t>1.07(2.76) cm³ over 4 years</w:t>
            </w:r>
          </w:p>
        </w:tc>
      </w:tr>
      <w:tr>
        <w:trPr>
          <w:ins w:id="1541" w:author="Author" w:date="2024-02-21T09:46:00Z"/>
        </w:trPr>
        <w:tc>
          <w:tcPr>
            <w:tcW w:w="1411" w:type="dxa"/>
            <w:tcBorders/>
          </w:tcPr>
          <w:p>
            <w:pPr>
              <w:pStyle w:val="Normal"/>
              <w:widowControl w:val="false"/>
              <w:spacing w:before="0" w:after="0"/>
              <w:rPr>
                <w:rFonts w:ascii="Arial" w:hAnsi="Arial"/>
              </w:rPr>
            </w:pPr>
            <w:r>
              <w:fldChar w:fldCharType="begin"/>
            </w:r>
            <w:r>
              <w:rPr>
                <w:rFonts w:ascii="Arial" w:hAnsi="Arial"/>
              </w:rPr>
              <w:instrText>ADDIN EN.CITE &lt;EndNote&gt;&lt;Cite&gt;&lt;Author&gt;Peng&lt;/Author&gt;&lt;Year&gt;2014&lt;/Year&gt;&lt;RecNum&gt;1726&lt;/RecNum&gt;&lt;DisplayText&gt;(Peng et al., 2014)&lt;/DisplayText&gt;&lt;record&gt;&lt;rec-number&gt;1726&lt;/rec-number&gt;&lt;foreign-keys&gt;&lt;key app="EN" db-id="520wzdfxhfzws7edpwxp29tq92ztf2srvd2a" timestamp="1633008845"&gt;1726&lt;/key&gt;&lt;/foreign-keys&gt;&lt;ref-type name="Journal Article"&gt;17&lt;/ref-type&gt;&lt;contributors&gt;&lt;authors&gt;&lt;author&gt;Peng, Jie&lt;/author&gt;&lt;author&gt;Lu, Fanghong&lt;/author&gt;&lt;author&gt;Wang, Zhihao&lt;/author&gt;&lt;author&gt;Zhong, Ming&lt;/author&gt;&lt;author&gt;Sun, Lixin&lt;/author&gt;&lt;author&gt;Hu, Na&lt;/author&gt;&lt;author&gt;Liu, Zhendong&lt;/author&gt;&lt;author&gt;Zhang, Wei&lt;/author&gt;&lt;/authors&gt;&lt;/contributors&gt;&lt;titles&gt;&lt;title&gt;Excessive Lowering of Blood Pressure Is Not Beneficial for Progression of Brain White Matter Hyperintensive and Cognitive Impairment in Elderly Hypertensive Patients: 4-Year Follow-Up Study&lt;/title&gt;&lt;secondary-title&gt;Journal of the American Medical Directors Association&lt;/secondary-title&gt;&lt;/titles&gt;&lt;periodical&gt;&lt;full-title&gt;Journal of the American Medical Directors Association&lt;/full-title&gt;&lt;abbr-1&gt;J. Am. Med. Dir. Assoc.&lt;/abbr-1&gt;&lt;abbr-2&gt;J Am Med Dir Assoc&lt;/abbr-2&gt;&lt;/periodical&gt;&lt;pages&gt;904-910&lt;/pages&gt;&lt;volume&gt;15&lt;/volume&gt;&lt;number&gt;12&lt;/number&gt;&lt;keywords&gt;&lt;keyword&gt;Systolic blood pressure&lt;/keyword&gt;&lt;keyword&gt;excessive old age&lt;/keyword&gt;&lt;keyword&gt;cognitive impairment&lt;/keyword&gt;&lt;keyword&gt;brain white matter lesions&lt;/keyword&gt;&lt;/keywords&gt;&lt;dates&gt;&lt;year&gt;2014&lt;/year&gt;&lt;pub-dates&gt;&lt;date&gt;2014/12/01/&lt;/date&gt;&lt;/pub-dates&gt;&lt;/dates&gt;&lt;isbn&gt;1525-8610&lt;/isbn&gt;&lt;urls&gt;&lt;related-urls&gt;&lt;url&gt;https://www.sciencedirect.com/science/article/pii/S1525861014004216&lt;/url&gt;&lt;/related-urls&gt;&lt;/urls&gt;&lt;electronic-resource-num&gt;https://doi.org/10.1016/j.jamda.2014.07.005&lt;/electronic-resource-num&gt;&lt;/record&gt;&lt;/Cite&gt;&lt;/EndNote&gt;</w:instrText>
            </w:r>
            <w:r>
              <w:rPr>
                <w:rFonts w:ascii="Arial" w:hAnsi="Arial"/>
              </w:rPr>
            </w:r>
            <w:r>
              <w:rPr>
                <w:rFonts w:ascii="Arial" w:hAnsi="Arial"/>
              </w:rPr>
              <w:fldChar w:fldCharType="separate"/>
            </w:r>
            <w:r>
              <w:rPr>
                <w:rFonts w:ascii="Arial" w:hAnsi="Arial"/>
              </w:rPr>
            </w:r>
            <w:r>
              <w:rPr>
                <w:rFonts w:ascii="Arial" w:hAnsi="Arial"/>
                <w:szCs w:val="22"/>
              </w:rPr>
              <w:t>(Peng et al., 2014)</w:t>
            </w:r>
            <w:r>
              <w:rPr>
                <w:rFonts w:ascii="Arial" w:hAnsi="Arial"/>
              </w:rPr>
            </w:r>
            <w:r>
              <w:rPr>
                <w:rFonts w:ascii="Arial" w:hAnsi="Arial"/>
              </w:rPr>
              <w:fldChar w:fldCharType="end"/>
            </w:r>
          </w:p>
        </w:tc>
        <w:tc>
          <w:tcPr>
            <w:tcW w:w="3120" w:type="dxa"/>
            <w:tcBorders/>
          </w:tcPr>
          <w:p>
            <w:pPr>
              <w:pStyle w:val="Normal"/>
              <w:widowControl w:val="false"/>
              <w:spacing w:before="0" w:after="0"/>
              <w:rPr>
                <w:rFonts w:ascii="Arial" w:hAnsi="Arial"/>
                <w:szCs w:val="22"/>
              </w:rPr>
            </w:pPr>
            <w:r>
              <w:rPr>
                <w:rFonts w:ascii="Arial" w:hAnsi="Arial"/>
                <w:szCs w:val="22"/>
              </w:rPr>
              <w:t>Epidemiological study of hypertensive patients</w:t>
              <w:br/>
              <w:t>N=294</w:t>
            </w:r>
          </w:p>
        </w:tc>
        <w:tc>
          <w:tcPr>
            <w:tcW w:w="1841" w:type="dxa"/>
            <w:tcBorders/>
          </w:tcPr>
          <w:p>
            <w:pPr>
              <w:pStyle w:val="Normal"/>
              <w:widowControl w:val="false"/>
              <w:spacing w:before="0" w:after="0"/>
              <w:rPr>
                <w:rFonts w:ascii="Arial" w:hAnsi="Arial"/>
                <w:szCs w:val="22"/>
              </w:rPr>
            </w:pPr>
            <w:r>
              <w:rPr>
                <w:rFonts w:ascii="Arial" w:hAnsi="Arial"/>
                <w:szCs w:val="22"/>
              </w:rPr>
              <w:t>4 years</w:t>
            </w:r>
          </w:p>
        </w:tc>
        <w:tc>
          <w:tcPr>
            <w:tcW w:w="3120" w:type="dxa"/>
            <w:tcBorders/>
          </w:tcPr>
          <w:p>
            <w:pPr>
              <w:pStyle w:val="Normal"/>
              <w:widowControl w:val="false"/>
              <w:spacing w:before="0" w:after="0"/>
              <w:rPr>
                <w:rFonts w:ascii="Arial" w:hAnsi="Arial"/>
                <w:szCs w:val="22"/>
              </w:rPr>
            </w:pPr>
            <w:r>
              <w:rPr>
                <w:rFonts w:ascii="Arial" w:hAnsi="Arial"/>
                <w:szCs w:val="22"/>
              </w:rPr>
              <w:t>Baseline: 13.78 cm³+-6.67</w:t>
            </w:r>
          </w:p>
          <w:p>
            <w:pPr>
              <w:pStyle w:val="Normal"/>
              <w:widowControl w:val="false"/>
              <w:spacing w:before="0" w:after="0"/>
              <w:rPr>
                <w:rFonts w:ascii="Arial" w:hAnsi="Arial"/>
                <w:szCs w:val="22"/>
              </w:rPr>
            </w:pPr>
            <w:r>
              <w:rPr>
                <w:rFonts w:ascii="Arial" w:hAnsi="Arial"/>
                <w:szCs w:val="22"/>
              </w:rPr>
              <w:t>Followup: 17.82 cm³ +-8.74</w:t>
            </w:r>
          </w:p>
          <w:p>
            <w:pPr>
              <w:pStyle w:val="Normal"/>
              <w:widowControl w:val="false"/>
              <w:spacing w:before="0" w:after="0"/>
              <w:rPr>
                <w:rFonts w:ascii="Arial" w:hAnsi="Arial"/>
              </w:rPr>
            </w:pPr>
            <w:r>
              <w:rPr>
                <w:rFonts w:ascii="Arial" w:hAnsi="Arial"/>
              </w:rPr>
            </w:r>
          </w:p>
        </w:tc>
      </w:tr>
      <w:tr>
        <w:trPr>
          <w:ins w:id="1542" w:author="Author" w:date="2024-02-21T09:46:00Z"/>
        </w:trPr>
        <w:tc>
          <w:tcPr>
            <w:tcW w:w="1411" w:type="dxa"/>
            <w:tcBorders/>
          </w:tcPr>
          <w:p>
            <w:pPr>
              <w:pStyle w:val="Normal"/>
              <w:widowControl w:val="false"/>
              <w:spacing w:before="0" w:after="0"/>
              <w:rPr>
                <w:rFonts w:ascii="Arial" w:hAnsi="Arial"/>
              </w:rPr>
            </w:pPr>
            <w:r>
              <w:fldChar w:fldCharType="begin"/>
            </w:r>
            <w:r>
              <w:rPr>
                <w:rFonts w:ascii="Arial" w:hAnsi="Arial"/>
              </w:rPr>
              <w:instrText>ADDIN EN.CITE &lt;EndNote&gt;&lt;Cite&gt;&lt;Author&gt;Schmidt&lt;/Author&gt;&lt;Year&gt;2005&lt;/Year&gt;&lt;RecNum&gt;1361&lt;/RecNum&gt;&lt;DisplayText&gt;(Schmidt et al., 2005)&lt;/DisplayText&gt;&lt;record&gt;&lt;rec-number&gt;1361&lt;/rec-number&gt;&lt;foreign-keys&gt;&lt;key app="EN" db-id="520wzdfxhfzws7edpwxp29tq92ztf2srvd2a" timestamp="1597311188"&gt;1361&lt;/key&gt;&lt;/foreign-keys&gt;&lt;ref-type name="Journal Article"&gt;17&lt;/ref-type&gt;&lt;contributors&gt;&lt;authors&gt;&lt;author&gt;Schmidt, Reinhold&lt;/author&gt;&lt;author&gt;Ropele, Stefan&lt;/author&gt;&lt;author&gt;Enzinger, Christian&lt;/author&gt;&lt;author&gt;Petrovic, Katja&lt;/author&gt;&lt;author&gt;Smith, Stephen&lt;/author&gt;&lt;author&gt;Schmidt, Helena&lt;/author&gt;&lt;author&gt;Matthews, Paul M.&lt;/author&gt;&lt;author&gt;Fazekas, Franz&lt;/author&gt;&lt;/authors&gt;&lt;/contributors&gt;&lt;titles&gt;&lt;title&gt;White matter lesion progression, brain atrophy, and cognitive decline: The Austrian stroke prevention study&lt;/title&gt;&lt;secondary-title&gt;Annals of Neurology&lt;/secondary-title&gt;&lt;/titles&gt;&lt;pages&gt;610-616&lt;/pages&gt;&lt;volume&gt;58&lt;/volume&gt;&lt;number&gt;4&lt;/number&gt;&lt;dates&gt;&lt;year&gt;2005&lt;/year&gt;&lt;pub-dates&gt;&lt;date&gt;2005/10/01&lt;/date&gt;&lt;/pub-dates&gt;&lt;/dates&gt;&lt;publisher&gt;John Wiley &amp;amp; Sons, Ltd&lt;/publisher&gt;&lt;isbn&gt;0364-5134&lt;/isbn&gt;&lt;urls&gt;&lt;related-urls&gt;&lt;url&gt;https://doi.org/10.1002/ana.20630&lt;/url&gt;&lt;/related-urls&gt;&lt;/urls&gt;&lt;electronic-resource-num&gt;10.1002/ana.20630&lt;/electronic-resource-num&gt;&lt;access-date&gt;2020/08/13&lt;/access-date&gt;&lt;/record&gt;&lt;/Cite&gt;&lt;/EndNote&gt;</w:instrText>
            </w:r>
            <w:r>
              <w:rPr>
                <w:rFonts w:ascii="Arial" w:hAnsi="Arial"/>
              </w:rPr>
            </w:r>
            <w:r>
              <w:rPr>
                <w:rFonts w:ascii="Arial" w:hAnsi="Arial"/>
              </w:rPr>
              <w:fldChar w:fldCharType="separate"/>
            </w:r>
            <w:r>
              <w:rPr>
                <w:rFonts w:ascii="Arial" w:hAnsi="Arial"/>
              </w:rPr>
            </w:r>
            <w:r>
              <w:rPr>
                <w:rFonts w:ascii="Arial" w:hAnsi="Arial"/>
                <w:szCs w:val="22"/>
                <w:lang w:val="de-DE"/>
              </w:rPr>
              <w:t>(Schmidt et al., 2005)</w:t>
            </w:r>
            <w:r>
              <w:rPr>
                <w:rFonts w:ascii="Arial" w:hAnsi="Arial"/>
              </w:rPr>
            </w:r>
            <w:r>
              <w:rPr>
                <w:rFonts w:ascii="Arial" w:hAnsi="Arial"/>
              </w:rPr>
              <w:fldChar w:fldCharType="end"/>
            </w:r>
          </w:p>
        </w:tc>
        <w:tc>
          <w:tcPr>
            <w:tcW w:w="3120" w:type="dxa"/>
            <w:tcBorders/>
          </w:tcPr>
          <w:p>
            <w:pPr>
              <w:pStyle w:val="Normal"/>
              <w:widowControl w:val="false"/>
              <w:spacing w:before="0" w:after="0"/>
              <w:rPr>
                <w:rFonts w:ascii="Arial" w:hAnsi="Arial"/>
                <w:szCs w:val="22"/>
              </w:rPr>
            </w:pPr>
            <w:r>
              <w:rPr>
                <w:rFonts w:ascii="Arial" w:hAnsi="Arial"/>
                <w:szCs w:val="22"/>
              </w:rPr>
              <w:t>Epidemiological study</w:t>
            </w:r>
          </w:p>
          <w:p>
            <w:pPr>
              <w:pStyle w:val="Normal"/>
              <w:widowControl w:val="false"/>
              <w:spacing w:before="0" w:after="0"/>
              <w:rPr>
                <w:rFonts w:ascii="Arial" w:hAnsi="Arial"/>
                <w:szCs w:val="22"/>
              </w:rPr>
            </w:pPr>
            <w:r>
              <w:rPr>
                <w:rFonts w:ascii="Arial" w:hAnsi="Arial"/>
                <w:szCs w:val="22"/>
              </w:rPr>
              <w:t>N=243</w:t>
            </w:r>
          </w:p>
        </w:tc>
        <w:tc>
          <w:tcPr>
            <w:tcW w:w="1841" w:type="dxa"/>
            <w:tcBorders/>
          </w:tcPr>
          <w:p>
            <w:pPr>
              <w:pStyle w:val="Normal"/>
              <w:widowControl w:val="false"/>
              <w:spacing w:before="0" w:after="0"/>
              <w:rPr>
                <w:rFonts w:ascii="Arial" w:hAnsi="Arial"/>
                <w:szCs w:val="22"/>
              </w:rPr>
            </w:pPr>
            <w:r>
              <w:rPr>
                <w:rFonts w:ascii="Arial" w:hAnsi="Arial"/>
                <w:szCs w:val="22"/>
              </w:rPr>
              <w:t>6 years</w:t>
            </w:r>
          </w:p>
        </w:tc>
        <w:tc>
          <w:tcPr>
            <w:tcW w:w="3120" w:type="dxa"/>
            <w:tcBorders/>
          </w:tcPr>
          <w:p>
            <w:pPr>
              <w:pStyle w:val="Normal"/>
              <w:widowControl w:val="false"/>
              <w:spacing w:before="0" w:after="0"/>
              <w:rPr>
                <w:rFonts w:ascii="Arial" w:hAnsi="Arial"/>
                <w:szCs w:val="22"/>
              </w:rPr>
            </w:pPr>
            <w:r>
              <w:rPr>
                <w:rFonts w:ascii="Arial" w:hAnsi="Arial"/>
                <w:szCs w:val="22"/>
              </w:rPr>
              <w:t>1.38(3.76 ml) cm³</w:t>
            </w:r>
          </w:p>
        </w:tc>
      </w:tr>
      <w:tr>
        <w:trPr>
          <w:ins w:id="1543" w:author="Author" w:date="2024-02-21T09:46:00Z"/>
        </w:trPr>
        <w:tc>
          <w:tcPr>
            <w:tcW w:w="1411" w:type="dxa"/>
            <w:tcBorders/>
          </w:tcPr>
          <w:p>
            <w:pPr>
              <w:pStyle w:val="Normal"/>
              <w:widowControl w:val="false"/>
              <w:spacing w:before="0" w:after="0"/>
              <w:rPr>
                <w:rFonts w:ascii="Arial" w:hAnsi="Arial"/>
              </w:rPr>
            </w:pPr>
            <w:r>
              <w:fldChar w:fldCharType="begin"/>
            </w:r>
            <w:r>
              <w:rPr>
                <w:rFonts w:ascii="Arial" w:hAnsi="Arial"/>
              </w:rPr>
              <w:instrText>ADDIN EN.CITE &lt;EndNote&gt;&lt;Cite ExcludeYear="1"&gt;&lt;Author&gt;Maillard&lt;/Author&gt;&lt;RecNum&gt;1727&lt;/RecNum&gt;&lt;DisplayText&gt;(Maillard et al.)&lt;/DisplayText&gt;&lt;record&gt;&lt;rec-number&gt;1727&lt;/rec-number&gt;&lt;foreign-keys&gt;&lt;key app="EN" db-id="520wzdfxhfzws7edpwxp29tq92ztf2srvd2a" timestamp="1633008951"&gt;1727&lt;/key&gt;&lt;/foreign-keys&gt;&lt;ref-type name="Journal Article"&gt;17&lt;/ref-type&gt;&lt;contributors&gt;&lt;authors&gt;&lt;author&gt;Maillard, P.&lt;/author&gt;&lt;author&gt;Crivello F Fau - Dufouil, Carole&lt;/author&gt;&lt;author&gt;Dufouil C Fau - Tzourio-Mazoyer, Nathalie&lt;/author&gt;&lt;author&gt;Tzourio-Mazoyer N Fau - Tzourio, Christophe&lt;/author&gt;&lt;author&gt;Tzourio C Fau - Mazoyer, Bernard&lt;/author&gt;&lt;author&gt;Mazoyer, B.&lt;/author&gt;&lt;/authors&gt;&lt;translated-authors&gt;&lt;author&gt;Neuroradiology,&lt;/author&gt;&lt;/translated-authors&gt;&lt;/contributors&gt;&lt;auth-address&gt;Centre d&amp;apos;Imagerie-Neurosciences et Applications aux Pathologies, CI-NAPS, UMR6232, CNRS, CEA, Université de Caen, Université Paris Descartes, GIP Cyceron, Caen cedex, France. FAU - Crivello, Fabrice&lt;/auth-address&gt;&lt;titles&gt;&lt;title&gt;Longitudinal follow-up of individual white matter hyperintensities in a large cohort of elderly&lt;/title&gt;&lt;/titles&gt;&lt;number&gt;1432-1920 (Electronic)&lt;/number&gt;&lt;dates&gt;&lt;/dates&gt;&lt;urls&gt;&lt;/urls&gt;&lt;remote-database-provider&gt;2009 Apr&lt;/remote-database-provider&gt;&lt;language&gt;eng&lt;/language&gt;&lt;/record&gt;&lt;/Cite&gt;&lt;/EndNote&gt;</w:instrText>
            </w:r>
            <w:r>
              <w:rPr>
                <w:rFonts w:ascii="Arial" w:hAnsi="Arial"/>
              </w:rPr>
            </w:r>
            <w:r>
              <w:rPr>
                <w:rFonts w:ascii="Arial" w:hAnsi="Arial"/>
              </w:rPr>
              <w:fldChar w:fldCharType="separate"/>
            </w:r>
            <w:r>
              <w:rPr>
                <w:rFonts w:ascii="Arial" w:hAnsi="Arial"/>
              </w:rPr>
            </w:r>
            <w:r>
              <w:rPr>
                <w:rFonts w:ascii="Arial" w:hAnsi="Arial"/>
                <w:szCs w:val="22"/>
              </w:rPr>
              <w:t>(Maillard et al.)</w:t>
            </w:r>
            <w:r>
              <w:rPr>
                <w:rFonts w:ascii="Arial" w:hAnsi="Arial"/>
              </w:rPr>
            </w:r>
            <w:r>
              <w:rPr>
                <w:rFonts w:ascii="Arial" w:hAnsi="Arial"/>
              </w:rPr>
              <w:fldChar w:fldCharType="end"/>
            </w:r>
          </w:p>
        </w:tc>
        <w:tc>
          <w:tcPr>
            <w:tcW w:w="3120" w:type="dxa"/>
            <w:tcBorders/>
          </w:tcPr>
          <w:p>
            <w:pPr>
              <w:pStyle w:val="Normal"/>
              <w:widowControl w:val="false"/>
              <w:spacing w:before="0" w:after="0"/>
              <w:rPr>
                <w:rFonts w:ascii="Arial" w:hAnsi="Arial"/>
                <w:szCs w:val="22"/>
              </w:rPr>
            </w:pPr>
            <w:r>
              <w:rPr>
                <w:rFonts w:ascii="Arial" w:hAnsi="Arial"/>
                <w:szCs w:val="22"/>
              </w:rPr>
              <w:t>Epidemiological study</w:t>
            </w:r>
          </w:p>
          <w:p>
            <w:pPr>
              <w:pStyle w:val="Normal"/>
              <w:widowControl w:val="false"/>
              <w:spacing w:before="0" w:after="0"/>
              <w:rPr>
                <w:rFonts w:ascii="Arial" w:hAnsi="Arial"/>
                <w:szCs w:val="22"/>
              </w:rPr>
            </w:pPr>
            <w:r>
              <w:rPr>
                <w:rFonts w:ascii="Arial" w:hAnsi="Arial"/>
                <w:szCs w:val="22"/>
              </w:rPr>
              <w:t>N=1118</w:t>
            </w:r>
          </w:p>
        </w:tc>
        <w:tc>
          <w:tcPr>
            <w:tcW w:w="1841" w:type="dxa"/>
            <w:tcBorders/>
          </w:tcPr>
          <w:p>
            <w:pPr>
              <w:pStyle w:val="Normal"/>
              <w:widowControl w:val="false"/>
              <w:spacing w:before="0" w:after="0"/>
              <w:rPr>
                <w:rFonts w:ascii="Arial" w:hAnsi="Arial"/>
                <w:szCs w:val="22"/>
              </w:rPr>
            </w:pPr>
            <w:r>
              <w:rPr>
                <w:rFonts w:ascii="Arial" w:hAnsi="Arial"/>
                <w:szCs w:val="22"/>
              </w:rPr>
              <w:t>4 years</w:t>
            </w:r>
          </w:p>
        </w:tc>
        <w:tc>
          <w:tcPr>
            <w:tcW w:w="3120" w:type="dxa"/>
            <w:tcBorders/>
          </w:tcPr>
          <w:p>
            <w:pPr>
              <w:pStyle w:val="Normal"/>
              <w:widowControl w:val="false"/>
              <w:spacing w:before="0" w:after="0"/>
              <w:rPr>
                <w:rFonts w:ascii="Arial" w:hAnsi="Arial"/>
                <w:szCs w:val="22"/>
              </w:rPr>
            </w:pPr>
            <w:r>
              <w:rPr>
                <w:rFonts w:ascii="Arial" w:hAnsi="Arial"/>
                <w:szCs w:val="22"/>
              </w:rPr>
              <w:t>0.25 (0.56) cm³/year</w:t>
            </w:r>
          </w:p>
        </w:tc>
      </w:tr>
      <w:tr>
        <w:trPr>
          <w:ins w:id="1544" w:author="Author" w:date="2024-02-21T09:46:00Z"/>
        </w:trPr>
        <w:tc>
          <w:tcPr>
            <w:tcW w:w="1411" w:type="dxa"/>
            <w:tcBorders/>
          </w:tcPr>
          <w:p>
            <w:pPr>
              <w:pStyle w:val="Normal"/>
              <w:widowControl w:val="false"/>
              <w:spacing w:before="0" w:after="0"/>
              <w:rPr>
                <w:rFonts w:ascii="Arial" w:hAnsi="Arial"/>
              </w:rPr>
            </w:pPr>
            <w:r>
              <w:fldChar w:fldCharType="begin"/>
            </w:r>
            <w:r>
              <w:rPr>
                <w:rFonts w:ascii="Arial" w:hAnsi="Arial"/>
              </w:rPr>
              <w:instrText>ADDIN EN.CITE</w:instrText>
            </w:r>
            <w:r>
              <w:rPr>
                <w:rFonts w:ascii="Arial" w:hAnsi="Arial"/>
              </w:rPr>
            </w:r>
            <w:r>
              <w:rPr>
                <w:rFonts w:ascii="Arial" w:hAnsi="Arial"/>
              </w:rPr>
              <w:fldChar w:fldCharType="separate"/>
            </w:r>
            <w:r>
              <w:rPr>
                <w:rFonts w:ascii="Arial" w:hAnsi="Arial"/>
              </w:rPr>
            </w:r>
            <w:r>
              <w:rPr>
                <w:rFonts w:ascii="Arial" w:hAnsi="Arial"/>
              </w:rPr>
            </w:r>
            <w:r>
              <w:rPr>
                <w:rFonts w:ascii="Arial" w:hAnsi="Arial"/>
              </w:rPr>
              <w:fldChar w:fldCharType="end"/>
            </w:r>
            <w:r>
              <w:fldChar w:fldCharType="begin"/>
            </w:r>
            <w:r>
              <w:rPr>
                <w:rFonts w:ascii="Arial" w:hAnsi="Arial"/>
              </w:rPr>
              <w:instrText>ADDIN EN.CITE.DATA</w:instrText>
            </w:r>
            <w:r>
              <w:rPr>
                <w:rFonts w:ascii="Arial" w:hAnsi="Arial"/>
              </w:rPr>
            </w:r>
            <w:r>
              <w:rPr>
                <w:rFonts w:ascii="Arial" w:hAnsi="Arial"/>
              </w:rPr>
              <w:fldChar w:fldCharType="separate"/>
            </w:r>
            <w:r>
              <w:rPr>
                <w:rFonts w:ascii="Arial" w:hAnsi="Arial"/>
              </w:rPr>
            </w:r>
            <w:r>
              <w:rPr>
                <w:rFonts w:ascii="Arial" w:hAnsi="Arial"/>
                <w:szCs w:val="22"/>
              </w:rPr>
              <w:t>(Nasrallah et al., 2019)</w:t>
            </w:r>
            <w:r>
              <w:rPr>
                <w:rFonts w:ascii="Arial" w:hAnsi="Arial"/>
              </w:rPr>
            </w:r>
            <w:r>
              <w:rPr>
                <w:rFonts w:ascii="Arial" w:hAnsi="Arial"/>
              </w:rPr>
              <w:fldChar w:fldCharType="end"/>
            </w:r>
          </w:p>
        </w:tc>
        <w:tc>
          <w:tcPr>
            <w:tcW w:w="3120" w:type="dxa"/>
            <w:tcBorders/>
          </w:tcPr>
          <w:p>
            <w:pPr>
              <w:pStyle w:val="Normal"/>
              <w:widowControl w:val="false"/>
              <w:spacing w:before="0" w:after="0"/>
              <w:rPr>
                <w:rFonts w:ascii="Arial" w:hAnsi="Arial"/>
                <w:szCs w:val="22"/>
              </w:rPr>
            </w:pPr>
            <w:r>
              <w:rPr>
                <w:rFonts w:ascii="Arial" w:hAnsi="Arial"/>
                <w:szCs w:val="22"/>
              </w:rPr>
              <w:t>Intervention study, hypertensive patients from standard treatment group</w:t>
            </w:r>
          </w:p>
          <w:p>
            <w:pPr>
              <w:pStyle w:val="Normal"/>
              <w:widowControl w:val="false"/>
              <w:spacing w:before="0" w:after="0"/>
              <w:rPr>
                <w:rFonts w:ascii="Arial" w:hAnsi="Arial"/>
                <w:szCs w:val="22"/>
              </w:rPr>
            </w:pPr>
            <w:r>
              <w:rPr>
                <w:rFonts w:ascii="Arial" w:hAnsi="Arial"/>
                <w:szCs w:val="22"/>
              </w:rPr>
              <w:t>N=200</w:t>
            </w:r>
          </w:p>
          <w:p>
            <w:pPr>
              <w:pStyle w:val="Normal"/>
              <w:widowControl w:val="false"/>
              <w:spacing w:before="0" w:after="0"/>
              <w:rPr>
                <w:rFonts w:ascii="Arial" w:hAnsi="Arial"/>
              </w:rPr>
            </w:pPr>
            <w:r>
              <w:rPr>
                <w:rFonts w:ascii="Arial" w:hAnsi="Arial"/>
              </w:rPr>
            </w:r>
          </w:p>
        </w:tc>
        <w:tc>
          <w:tcPr>
            <w:tcW w:w="1841" w:type="dxa"/>
            <w:tcBorders/>
          </w:tcPr>
          <w:p>
            <w:pPr>
              <w:pStyle w:val="Normal"/>
              <w:widowControl w:val="false"/>
              <w:spacing w:before="0" w:after="0"/>
              <w:rPr>
                <w:rFonts w:ascii="Arial" w:hAnsi="Arial"/>
                <w:szCs w:val="22"/>
              </w:rPr>
            </w:pPr>
            <w:r>
              <w:rPr>
                <w:rFonts w:ascii="Arial" w:hAnsi="Arial"/>
                <w:szCs w:val="22"/>
              </w:rPr>
              <w:t>3.98 years</w:t>
            </w:r>
          </w:p>
        </w:tc>
        <w:tc>
          <w:tcPr>
            <w:tcW w:w="3120" w:type="dxa"/>
            <w:tcBorders/>
          </w:tcPr>
          <w:p>
            <w:pPr>
              <w:pStyle w:val="Normal"/>
              <w:widowControl w:val="false"/>
              <w:spacing w:before="0" w:after="0"/>
              <w:rPr>
                <w:rFonts w:ascii="Arial" w:hAnsi="Arial"/>
                <w:szCs w:val="22"/>
              </w:rPr>
            </w:pPr>
            <w:r>
              <w:rPr>
                <w:rFonts w:ascii="Arial" w:hAnsi="Arial"/>
                <w:szCs w:val="22"/>
              </w:rPr>
              <w:t>1.45 cm³</w:t>
            </w:r>
          </w:p>
        </w:tc>
      </w:tr>
      <w:tr>
        <w:trPr>
          <w:ins w:id="1545" w:author="Author" w:date="2024-02-21T09:46:00Z"/>
        </w:trPr>
        <w:tc>
          <w:tcPr>
            <w:tcW w:w="1411" w:type="dxa"/>
            <w:tcBorders/>
          </w:tcPr>
          <w:p>
            <w:pPr>
              <w:pStyle w:val="Normal"/>
              <w:widowControl w:val="false"/>
              <w:spacing w:before="0" w:after="0"/>
              <w:rPr>
                <w:rFonts w:ascii="Arial" w:hAnsi="Arial"/>
              </w:rPr>
            </w:pPr>
            <w:r>
              <w:fldChar w:fldCharType="begin"/>
            </w:r>
            <w:r>
              <w:rPr>
                <w:rFonts w:ascii="Arial" w:hAnsi="Arial"/>
              </w:rPr>
              <w:instrText>ADDIN EN.CITE &lt;EndNote&gt;&lt;Cite&gt;&lt;Author&gt;de Havenon&lt;/Author&gt;&lt;Year&gt;2019&lt;/Year&gt;&lt;RecNum&gt;1687&lt;/RecNum&gt;&lt;DisplayText&gt;(de Havenon et al., 2019)&lt;/DisplayText&gt;&lt;record&gt;&lt;rec-number&gt;1687&lt;/rec-number&gt;&lt;foreign-keys&gt;&lt;key app="EN" db-id="520wzdfxhfzws7edpwxp29tq92ztf2srvd2a" timestamp="1624352655"&gt;1687&lt;/key&gt;&lt;/foreign-keys&gt;&lt;ref-type name="Journal Article"&gt;17&lt;/ref-type&gt;&lt;contributors&gt;&lt;authors&gt;&lt;author&gt;de Havenon, Adam&lt;/author&gt;&lt;author&gt;Majersik, Jennifer J.&lt;/author&gt;&lt;author&gt;Tirschwell, David L.&lt;/author&gt;&lt;author&gt;McNally, J. Scott&lt;/author&gt;&lt;author&gt;Stoddard, Gregory&lt;/author&gt;&lt;author&gt;Rost, Natalia S.&lt;/author&gt;&lt;/authors&gt;&lt;/contributors&gt;&lt;titles&gt;&lt;title&gt;Blood pressure, glycemic control, and white matter hyperintensity progression in type 2 diabetics&lt;/title&gt;&lt;secondary-title&gt;Neurology&lt;/secondary-title&gt;&lt;/titles&gt;&lt;periodical&gt;&lt;full-title&gt;Neurology&lt;/full-title&gt;&lt;abbr-1&gt;Neurology&lt;/abbr-1&gt;&lt;abbr-2&gt;Neurology&lt;/abbr-2&gt;&lt;/periodical&gt;&lt;pages&gt;e1168&lt;/pages&gt;&lt;volume&gt;92&lt;/volume&gt;&lt;number&gt;11&lt;/number&gt;&lt;dates&gt;&lt;year&gt;2019&lt;/year&gt;&lt;/dates&gt;&lt;urls&gt;&lt;related-urls&gt;&lt;url&gt;http://n.neurology.org/content/92/11/e1168.abstract&lt;/url&gt;&lt;/related-urls&gt;&lt;/urls&gt;&lt;electronic-resource-num&gt;10.1212/WNL.0000000000007093&lt;/electronic-resource-num&gt;&lt;/record&gt;&lt;/Cite&gt;&lt;/EndNote&gt;</w:instrText>
            </w:r>
            <w:r>
              <w:rPr>
                <w:rFonts w:ascii="Arial" w:hAnsi="Arial"/>
              </w:rPr>
            </w:r>
            <w:r>
              <w:rPr>
                <w:rFonts w:ascii="Arial" w:hAnsi="Arial"/>
              </w:rPr>
              <w:fldChar w:fldCharType="separate"/>
            </w:r>
            <w:r>
              <w:rPr>
                <w:rFonts w:ascii="Arial" w:hAnsi="Arial"/>
              </w:rPr>
            </w:r>
            <w:r>
              <w:rPr>
                <w:rFonts w:ascii="Arial" w:hAnsi="Arial"/>
                <w:szCs w:val="22"/>
              </w:rPr>
              <w:t>(de Havenon et al., 2019)</w:t>
            </w:r>
            <w:r>
              <w:rPr>
                <w:rFonts w:ascii="Arial" w:hAnsi="Arial"/>
              </w:rPr>
            </w:r>
            <w:r>
              <w:rPr>
                <w:rFonts w:ascii="Arial" w:hAnsi="Arial"/>
              </w:rPr>
              <w:fldChar w:fldCharType="end"/>
            </w:r>
            <w:r>
              <w:rPr>
                <w:rFonts w:ascii="Arial" w:hAnsi="Arial"/>
                <w:szCs w:val="22"/>
              </w:rPr>
              <w:t>,</w:t>
            </w:r>
          </w:p>
        </w:tc>
        <w:tc>
          <w:tcPr>
            <w:tcW w:w="3120" w:type="dxa"/>
            <w:tcBorders/>
          </w:tcPr>
          <w:p>
            <w:pPr>
              <w:pStyle w:val="Normal"/>
              <w:widowControl w:val="false"/>
              <w:spacing w:before="0" w:after="0"/>
              <w:rPr>
                <w:rFonts w:ascii="Arial" w:hAnsi="Arial"/>
                <w:szCs w:val="22"/>
              </w:rPr>
            </w:pPr>
            <w:r>
              <w:rPr>
                <w:rFonts w:ascii="Arial" w:hAnsi="Arial"/>
                <w:szCs w:val="22"/>
              </w:rPr>
              <w:t>Intervention study, diabetic patients in the glycemic intervention arm</w:t>
            </w:r>
          </w:p>
          <w:p>
            <w:pPr>
              <w:pStyle w:val="Normal"/>
              <w:widowControl w:val="false"/>
              <w:spacing w:before="0" w:after="0"/>
              <w:rPr>
                <w:rFonts w:ascii="Arial" w:hAnsi="Arial"/>
                <w:szCs w:val="22"/>
              </w:rPr>
            </w:pPr>
            <w:r>
              <w:rPr>
                <w:rFonts w:ascii="Arial" w:hAnsi="Arial"/>
                <w:szCs w:val="22"/>
              </w:rPr>
              <w:t>N=502</w:t>
            </w:r>
          </w:p>
        </w:tc>
        <w:tc>
          <w:tcPr>
            <w:tcW w:w="1841" w:type="dxa"/>
            <w:tcBorders/>
          </w:tcPr>
          <w:p>
            <w:pPr>
              <w:pStyle w:val="Normal"/>
              <w:widowControl w:val="false"/>
              <w:spacing w:before="0" w:after="0"/>
              <w:rPr>
                <w:rFonts w:ascii="Arial" w:hAnsi="Arial"/>
                <w:szCs w:val="22"/>
              </w:rPr>
            </w:pPr>
            <w:r>
              <w:rPr>
                <w:rFonts w:ascii="Arial" w:hAnsi="Arial"/>
                <w:szCs w:val="22"/>
              </w:rPr>
              <w:t>40 months</w:t>
            </w:r>
          </w:p>
        </w:tc>
        <w:tc>
          <w:tcPr>
            <w:tcW w:w="3120" w:type="dxa"/>
            <w:tcBorders/>
          </w:tcPr>
          <w:p>
            <w:pPr>
              <w:pStyle w:val="Normal"/>
              <w:widowControl w:val="false"/>
              <w:spacing w:before="0" w:after="0"/>
              <w:rPr>
                <w:rFonts w:ascii="Arial" w:hAnsi="Arial"/>
                <w:szCs w:val="22"/>
              </w:rPr>
            </w:pPr>
            <w:r>
              <w:rPr>
                <w:rFonts w:ascii="Arial" w:hAnsi="Arial"/>
                <w:szCs w:val="22"/>
              </w:rPr>
              <w:t>0.93 ± 1.20 cm³</w:t>
            </w:r>
          </w:p>
        </w:tc>
      </w:tr>
    </w:tbl>
    <w:p>
      <w:pPr>
        <w:pStyle w:val="Normal"/>
        <w:rPr>
          <w:rFonts w:ascii="Arial" w:hAnsi="Arial"/>
          <w:ins w:id="1547" w:author="Author" w:date="2024-02-21T09:46:00Z"/>
          <w:b/>
          <w:b/>
          <w:i/>
          <w:i/>
          <w:iCs/>
        </w:rPr>
      </w:pPr>
      <w:ins w:id="1546" w:author="Author" w:date="2024-02-21T09:46:00Z">
        <w:r>
          <w:rPr>
            <w:rFonts w:ascii="Arial" w:hAnsi="Arial"/>
            <w:b/>
            <w:i/>
            <w:iCs/>
          </w:rPr>
        </w:r>
      </w:ins>
    </w:p>
    <w:p>
      <w:pPr>
        <w:pStyle w:val="Normal"/>
        <w:rPr>
          <w:rFonts w:ascii="Arial" w:hAnsi="Arial"/>
        </w:rPr>
      </w:pPr>
      <w:r>
        <w:rPr>
          <w:rFonts w:ascii="Arial" w:hAnsi="Arial"/>
        </w:rPr>
      </w:r>
      <w:r>
        <w:br w:type="page"/>
      </w:r>
    </w:p>
    <w:p>
      <w:pPr>
        <w:pStyle w:val="Normal"/>
        <w:rPr>
          <w:rFonts w:ascii="Arial" w:hAnsi="Arial"/>
        </w:rPr>
      </w:pPr>
      <w:r>
        <w:rPr>
          <w:rFonts w:ascii="Arial" w:hAnsi="Arial"/>
          <w:b/>
          <w:i/>
          <w:iCs/>
        </w:rPr>
        <w:t>Table 4:</w:t>
      </w:r>
      <w:r>
        <w:rPr>
          <w:rFonts w:ascii="Arial" w:hAnsi="Arial"/>
          <w:i/>
          <w:iCs/>
        </w:rPr>
        <w:t xml:space="preserve"> Studies used to estimate the longitudinal effects of baseline SBP and change in SBP on </w:t>
      </w:r>
      <w:del w:id="1548" w:author="Unknown Author" w:date="2024-02-21T11:58:16Z">
        <w:r>
          <w:rPr>
            <w:rFonts w:ascii="Arial" w:hAnsi="Arial"/>
            <w:i/>
            <w:iCs/>
          </w:rPr>
          <w:delText>WML</w:delText>
        </w:r>
      </w:del>
      <w:ins w:id="1549" w:author="Unknown Author" w:date="2024-02-21T11:58:16Z">
        <w:r>
          <w:rPr>
            <w:rFonts w:eastAsia="Cambria" w:cs="Arial" w:ascii="Arial" w:hAnsi="Arial"/>
            <w:i/>
            <w:iCs/>
            <w:sz w:val="24"/>
            <w:szCs w:val="24"/>
            <w:lang w:val="en-US"/>
          </w:rPr>
          <w:t>WMH</w:t>
        </w:r>
      </w:ins>
      <w:r>
        <w:rPr>
          <w:rFonts w:ascii="Arial" w:hAnsi="Arial"/>
          <w:i/>
          <w:iCs/>
        </w:rPr>
        <w:t xml:space="preserve"> progression</w:t>
      </w:r>
    </w:p>
    <w:tbl>
      <w:tblPr>
        <w:tblW w:w="9209" w:type="dxa"/>
        <w:jc w:val="left"/>
        <w:tblInd w:w="113" w:type="dxa"/>
        <w:tblLayout w:type="fixed"/>
        <w:tblCellMar>
          <w:top w:w="0" w:type="dxa"/>
          <w:left w:w="108" w:type="dxa"/>
          <w:bottom w:w="0" w:type="dxa"/>
          <w:right w:w="108" w:type="dxa"/>
        </w:tblCellMar>
        <w:tblLook w:val="0000" w:noHBand="0" w:noVBand="0" w:firstColumn="0" w:lastRow="0" w:lastColumn="0" w:firstRow="0"/>
      </w:tblPr>
      <w:tblGrid>
        <w:gridCol w:w="1556"/>
        <w:gridCol w:w="2974"/>
        <w:gridCol w:w="1701"/>
        <w:gridCol w:w="2977"/>
      </w:tblGrid>
      <w:tr>
        <w:trPr>
          <w:ins w:id="1550" w:author="Author" w:date="2024-02-21T09:46:00Z"/>
        </w:trPr>
        <w:tc>
          <w:tcPr>
            <w:tcW w:w="1556" w:type="dxa"/>
            <w:tcBorders/>
          </w:tcPr>
          <w:p>
            <w:pPr>
              <w:pStyle w:val="Normal"/>
              <w:widowControl w:val="false"/>
              <w:spacing w:before="0" w:after="0"/>
              <w:rPr>
                <w:rFonts w:ascii="Arial" w:hAnsi="Arial"/>
                <w:szCs w:val="22"/>
              </w:rPr>
            </w:pPr>
            <w:r>
              <w:rPr>
                <w:rFonts w:ascii="Arial" w:hAnsi="Arial"/>
                <w:szCs w:val="22"/>
              </w:rPr>
              <w:t>Publication</w:t>
            </w:r>
          </w:p>
        </w:tc>
        <w:tc>
          <w:tcPr>
            <w:tcW w:w="2974" w:type="dxa"/>
            <w:tcBorders/>
          </w:tcPr>
          <w:p>
            <w:pPr>
              <w:pStyle w:val="Normal"/>
              <w:widowControl w:val="false"/>
              <w:spacing w:before="0" w:after="0"/>
              <w:rPr>
                <w:rFonts w:ascii="Arial" w:hAnsi="Arial"/>
                <w:szCs w:val="22"/>
              </w:rPr>
            </w:pPr>
            <w:r>
              <w:rPr>
                <w:rFonts w:ascii="Arial" w:hAnsi="Arial"/>
                <w:szCs w:val="22"/>
              </w:rPr>
              <w:t>Type of study, number of participants</w:t>
            </w:r>
          </w:p>
        </w:tc>
        <w:tc>
          <w:tcPr>
            <w:tcW w:w="1701" w:type="dxa"/>
            <w:tcBorders/>
          </w:tcPr>
          <w:p>
            <w:pPr>
              <w:pStyle w:val="Normal"/>
              <w:widowControl w:val="false"/>
              <w:spacing w:before="0" w:after="0"/>
              <w:rPr>
                <w:rFonts w:ascii="Arial" w:hAnsi="Arial"/>
                <w:szCs w:val="22"/>
              </w:rPr>
            </w:pPr>
            <w:r>
              <w:rPr>
                <w:rFonts w:ascii="Arial" w:hAnsi="Arial"/>
                <w:szCs w:val="22"/>
              </w:rPr>
              <w:t>Time between time points</w:t>
            </w:r>
          </w:p>
        </w:tc>
        <w:tc>
          <w:tcPr>
            <w:tcW w:w="2977" w:type="dxa"/>
            <w:tcBorders/>
          </w:tcPr>
          <w:p>
            <w:pPr>
              <w:pStyle w:val="Normal"/>
              <w:widowControl w:val="false"/>
              <w:spacing w:before="0" w:after="0"/>
              <w:rPr>
                <w:rFonts w:ascii="Arial" w:hAnsi="Arial"/>
                <w:szCs w:val="22"/>
              </w:rPr>
            </w:pPr>
            <w:r>
              <w:rPr>
                <w:rFonts w:ascii="Arial" w:hAnsi="Arial"/>
                <w:szCs w:val="22"/>
              </w:rPr>
              <w:t xml:space="preserve">Effect size of baseline SBP on </w:t>
            </w:r>
            <w:del w:id="1551" w:author="Unknown Author" w:date="2024-02-21T11:58:17Z">
              <w:r>
                <w:rPr>
                  <w:rFonts w:ascii="Arial" w:hAnsi="Arial"/>
                  <w:szCs w:val="22"/>
                </w:rPr>
                <w:delText>WML</w:delText>
              </w:r>
            </w:del>
            <w:ins w:id="1552" w:author="Unknown Author" w:date="2024-02-21T11:58:17Z">
              <w:r>
                <w:rPr>
                  <w:rFonts w:eastAsia="Cambria" w:cs="Arial" w:ascii="Arial" w:hAnsi="Arial"/>
                  <w:sz w:val="24"/>
                  <w:szCs w:val="22"/>
                  <w:lang w:val="en-US"/>
                </w:rPr>
                <w:t>WMH</w:t>
              </w:r>
            </w:ins>
            <w:r>
              <w:rPr>
                <w:rFonts w:ascii="Arial" w:hAnsi="Arial"/>
                <w:szCs w:val="22"/>
              </w:rPr>
              <w:t xml:space="preserve"> progression</w:t>
            </w:r>
          </w:p>
          <w:p>
            <w:pPr>
              <w:pStyle w:val="Normal"/>
              <w:widowControl w:val="false"/>
              <w:spacing w:before="0" w:after="0"/>
              <w:rPr>
                <w:rFonts w:ascii="Arial" w:hAnsi="Arial"/>
              </w:rPr>
            </w:pPr>
            <w:r>
              <w:rPr>
                <w:rFonts w:ascii="Arial" w:hAnsi="Arial"/>
              </w:rPr>
            </w:r>
          </w:p>
        </w:tc>
      </w:tr>
      <w:tr>
        <w:trPr/>
        <w:tc>
          <w:tcPr>
            <w:tcW w:w="1556" w:type="dxa"/>
            <w:tcBorders/>
          </w:tcPr>
          <w:p>
            <w:pPr>
              <w:pStyle w:val="Normal"/>
              <w:widowControl w:val="false"/>
              <w:spacing w:before="0" w:after="0"/>
              <w:rPr>
                <w:rFonts w:ascii="Arial" w:hAnsi="Arial"/>
              </w:rPr>
            </w:pPr>
            <w:r>
              <w:fldChar w:fldCharType="begin"/>
            </w:r>
            <w:r>
              <w:rPr>
                <w:rFonts w:ascii="Arial" w:hAnsi="Arial"/>
              </w:rPr>
              <w:instrText>ADDIN EN.CITE &lt;EndNote&gt;&lt;Cite&gt;&lt;Author&gt;Godin&lt;/Author&gt;&lt;Year&gt;2011&lt;/Year&gt;&lt;RecNum&gt;1709&lt;/RecNum&gt;&lt;DisplayText&gt;(Godin et al., 2011)&lt;/DisplayText&gt;&lt;record&gt;&lt;rec-number&gt;1709&lt;/rec-number&gt;&lt;foreign-keys&gt;&lt;key app="EN" db-id="520wzdfxhfzws7edpwxp29tq92ztf2srvd2a" timestamp="1626771092"&gt;1709&lt;/key&gt;&lt;/foreign-keys&gt;&lt;ref-type name="Journal Article"&gt;17&lt;/ref-type&gt;&lt;contributors&gt;&lt;authors&gt;&lt;author&gt;Godin, Ophélia&lt;/author&gt;&lt;author&gt;Tzourio, Christophe&lt;/author&gt;&lt;author&gt;Maillard, Pauline&lt;/author&gt;&lt;author&gt;Mazoyer, Bernard&lt;/author&gt;&lt;author&gt;Dufouil, Carole&lt;/author&gt;&lt;/authors&gt;&lt;/contributors&gt;&lt;titles&gt;&lt;title&gt;Antihypertensive Treatment and Change in Blood Pressure Are Associated With the Progression of White Matter Lesion Volumes&lt;/title&gt;&lt;secondary-title&gt;Circulation&lt;/secondary-title&gt;&lt;/titles&gt;&lt;periodical&gt;&lt;full-title&gt;Circulation&lt;/full-title&gt;&lt;abbr-1&gt;Circulation&lt;/abbr-1&gt;&lt;abbr-2&gt;Circulation&lt;/abbr-2&gt;&lt;/periodical&gt;&lt;pages&gt;266-273&lt;/pages&gt;&lt;volume&gt;123&lt;/volume&gt;&lt;number&gt;3&lt;/number&gt;&lt;dates&gt;&lt;year&gt;2011&lt;/year&gt;&lt;pub-dates&gt;&lt;date&gt;2011/01/25&lt;/date&gt;&lt;/pub-dates&gt;&lt;/dates&gt;&lt;publisher&gt;American Heart Association&lt;/publisher&gt;&lt;urls&gt;&lt;related-urls&gt;&lt;url&gt;https://doi.org/10.1161/CIRCULATIONAHA.110.961052&lt;/url&gt;&lt;/related-urls&gt;&lt;/urls&gt;&lt;electronic-resource-num&gt;10.1161/CIRCULATIONAHA.110.961052&lt;/electronic-resource-num&gt;&lt;access-date&gt;2021/07/20&lt;/access-date&gt;&lt;/record&gt;&lt;/Cite&gt;&lt;/EndNote&gt;</w:instrText>
            </w:r>
            <w:r>
              <w:rPr>
                <w:rFonts w:ascii="Arial" w:hAnsi="Arial"/>
              </w:rPr>
            </w:r>
            <w:r>
              <w:rPr>
                <w:rFonts w:ascii="Arial" w:hAnsi="Arial"/>
              </w:rPr>
              <w:fldChar w:fldCharType="separate"/>
            </w:r>
            <w:r>
              <w:rPr>
                <w:rFonts w:ascii="Arial" w:hAnsi="Arial"/>
              </w:rPr>
              <w:t>(Godin et al., 2011)</w:t>
            </w:r>
            <w:r>
              <w:rPr>
                <w:rFonts w:ascii="Arial" w:hAnsi="Arial"/>
              </w:rPr>
            </w:r>
            <w:r>
              <w:rPr>
                <w:rFonts w:ascii="Arial" w:hAnsi="Arial"/>
              </w:rPr>
              <w:fldChar w:fldCharType="end"/>
            </w:r>
          </w:p>
        </w:tc>
        <w:tc>
          <w:tcPr>
            <w:tcW w:w="2974" w:type="dxa"/>
            <w:tcBorders/>
          </w:tcPr>
          <w:p>
            <w:pPr>
              <w:pStyle w:val="Normal"/>
              <w:widowControl w:val="false"/>
              <w:spacing w:before="0" w:after="0"/>
              <w:rPr>
                <w:rFonts w:ascii="Arial" w:hAnsi="Arial"/>
              </w:rPr>
            </w:pPr>
            <w:r>
              <w:rPr>
                <w:rFonts w:ascii="Arial" w:hAnsi="Arial"/>
              </w:rPr>
              <w:t xml:space="preserve">Epidemiological study  </w:t>
              <w:br/>
              <w:t>N=1319</w:t>
            </w:r>
          </w:p>
        </w:tc>
        <w:tc>
          <w:tcPr>
            <w:tcW w:w="1701" w:type="dxa"/>
            <w:tcBorders/>
          </w:tcPr>
          <w:p>
            <w:pPr>
              <w:pStyle w:val="Normal"/>
              <w:widowControl w:val="false"/>
              <w:spacing w:before="0" w:after="0"/>
              <w:rPr>
                <w:rFonts w:ascii="Arial" w:hAnsi="Arial"/>
              </w:rPr>
            </w:pPr>
            <w:r>
              <w:rPr>
                <w:rFonts w:ascii="Arial" w:hAnsi="Arial"/>
              </w:rPr>
              <w:t>4 years</w:t>
            </w:r>
          </w:p>
        </w:tc>
        <w:tc>
          <w:tcPr>
            <w:tcW w:w="2977" w:type="dxa"/>
            <w:tcBorders/>
          </w:tcPr>
          <w:p>
            <w:pPr>
              <w:pStyle w:val="Normal"/>
              <w:widowControl w:val="false"/>
              <w:spacing w:before="0" w:after="0"/>
              <w:rPr>
                <w:rFonts w:ascii="Arial" w:hAnsi="Arial"/>
              </w:rPr>
            </w:pPr>
            <w:r>
              <w:rPr>
                <w:rFonts w:ascii="Arial" w:hAnsi="Arial"/>
              </w:rPr>
              <w:t>0.04 (0.02) cm³ per 5mmHg</w:t>
            </w:r>
            <w:bookmarkStart w:id="63" w:name="move159401237"/>
            <w:bookmarkEnd w:id="63"/>
          </w:p>
        </w:tc>
      </w:tr>
      <w:tr>
        <w:trPr>
          <w:ins w:id="1553" w:author="Author" w:date="2024-02-21T09:46:00Z"/>
        </w:trPr>
        <w:tc>
          <w:tcPr>
            <w:tcW w:w="1556" w:type="dxa"/>
            <w:tcBorders/>
          </w:tcPr>
          <w:p>
            <w:pPr>
              <w:pStyle w:val="Normal"/>
              <w:widowControl w:val="false"/>
              <w:spacing w:before="0" w:after="0"/>
              <w:rPr>
                <w:rFonts w:ascii="Arial" w:hAnsi="Arial"/>
              </w:rPr>
            </w:pPr>
            <w:r>
              <w:fldChar w:fldCharType="begin"/>
            </w:r>
            <w:r>
              <w:rPr>
                <w:rFonts w:ascii="Arial" w:hAnsi="Arial"/>
              </w:rPr>
              <w:instrText>ADDIN EN.CITE &lt;EndNote&gt;&lt;Cite&gt;&lt;Author&gt;Dickie&lt;/Author&gt;&lt;Year&gt;2016&lt;/Year&gt;&lt;RecNum&gt;1690&lt;/RecNum&gt;&lt;DisplayText&gt;(Dickie et al., 2016)&lt;/DisplayText&gt;&lt;record&gt;&lt;rec-number&gt;1690&lt;/rec-number&gt;&lt;foreign-keys&gt;&lt;key app="EN" db-id="520wzdfxhfzws7edpwxp29tq92ztf2srvd2a" timestamp="1624355166"&gt;1690&lt;/key&gt;&lt;/foreign-keys&gt;&lt;ref-type name="Journal Article"&gt;17&lt;/ref-type&gt;&lt;contributors&gt;&lt;authors&gt;&lt;author&gt;Dickie, David Alexander&lt;/author&gt;&lt;author&gt;Ritchie, Stuart J.&lt;/author&gt;&lt;author&gt;Cox, Simon R.&lt;/author&gt;&lt;author&gt;Sakka, Eleni&lt;/author&gt;&lt;author&gt;Royle, Natalie A.&lt;/author&gt;&lt;author&gt;Aribisala, Benjamin S.&lt;/author&gt;&lt;author&gt;Valdés Hernández, Maria del C.&lt;/author&gt;&lt;author&gt;Maniega, Susana Muñoz&lt;/author&gt;&lt;author&gt;Pattie, Alison&lt;/author&gt;&lt;author&gt;Corley, Janie&lt;/author&gt;&lt;author&gt;Starr, John M.&lt;/author&gt;&lt;author&gt;Bastin, Mark E.&lt;/author&gt;&lt;author&gt;Deary, Ian J.&lt;/author&gt;&lt;author&gt;Wardlaw, Joanna M.&lt;/author&gt;&lt;/authors&gt;&lt;/contributors&gt;&lt;titles&gt;&lt;title&gt;Vascular risk factors and progression of white matter hyperintensities in the Lothian Birth Cohort 1936&lt;/title&gt;&lt;secondary-title&gt;Neurobiology of Aging&lt;/secondary-title&gt;&lt;/titles&gt;&lt;pages&gt;116-123&lt;/pages&gt;&lt;volume&gt;42&lt;/volume&gt;&lt;keywords&gt;&lt;keyword&gt;White matter damage&lt;/keyword&gt;&lt;keyword&gt;White matter hyperintensities&lt;/keyword&gt;&lt;keyword&gt;Vascular risk factors&lt;/keyword&gt;&lt;keyword&gt;Aging&lt;/keyword&gt;&lt;keyword&gt;MRI&lt;/keyword&gt;&lt;/keywords&gt;&lt;dates&gt;&lt;year&gt;2016&lt;/year&gt;&lt;pub-dates&gt;&lt;date&gt;2016/06/01/&lt;/date&gt;&lt;/pub-dates&gt;&lt;/dates&gt;&lt;isbn&gt;0197-4580&lt;/isbn&gt;&lt;urls&gt;&lt;related-urls&gt;&lt;url&gt;https://www.sciencedirect.com/science/article/pii/S0197458016002098&lt;/url&gt;&lt;/related-urls&gt;&lt;/urls&gt;&lt;electronic-resource-num&gt;https://doi.org/10.1016/j.neurobiolaging.2016.03.011&lt;/electronic-resource-num&gt;&lt;/record&gt;&lt;/Cite&gt;&lt;/EndNote&gt;</w:instrText>
            </w:r>
            <w:r>
              <w:rPr>
                <w:rFonts w:ascii="Arial" w:hAnsi="Arial"/>
              </w:rPr>
            </w:r>
            <w:r>
              <w:rPr>
                <w:rFonts w:ascii="Arial" w:hAnsi="Arial"/>
              </w:rPr>
              <w:fldChar w:fldCharType="separate"/>
            </w:r>
            <w:r>
              <w:rPr>
                <w:rFonts w:ascii="Arial" w:hAnsi="Arial"/>
              </w:rPr>
            </w:r>
            <w:r>
              <w:rPr>
                <w:rFonts w:ascii="Arial" w:hAnsi="Arial"/>
                <w:szCs w:val="22"/>
              </w:rPr>
              <w:t>(Dickie et al., 2016)</w:t>
            </w:r>
            <w:r>
              <w:rPr>
                <w:rFonts w:ascii="Arial" w:hAnsi="Arial"/>
              </w:rPr>
            </w:r>
            <w:r>
              <w:rPr>
                <w:rFonts w:ascii="Arial" w:hAnsi="Arial"/>
              </w:rPr>
              <w:fldChar w:fldCharType="end"/>
            </w:r>
          </w:p>
        </w:tc>
        <w:tc>
          <w:tcPr>
            <w:tcW w:w="2974" w:type="dxa"/>
            <w:tcBorders/>
          </w:tcPr>
          <w:p>
            <w:pPr>
              <w:pStyle w:val="Normal"/>
              <w:widowControl w:val="false"/>
              <w:spacing w:before="0" w:after="0"/>
              <w:rPr>
                <w:rFonts w:ascii="Arial" w:hAnsi="Arial"/>
                <w:szCs w:val="22"/>
              </w:rPr>
            </w:pPr>
            <w:r>
              <w:rPr>
                <w:rFonts w:ascii="Arial" w:hAnsi="Arial"/>
                <w:szCs w:val="22"/>
              </w:rPr>
              <w:t>Cohort study</w:t>
            </w:r>
          </w:p>
          <w:p>
            <w:pPr>
              <w:pStyle w:val="Normal"/>
              <w:widowControl w:val="false"/>
              <w:spacing w:before="0" w:after="0"/>
              <w:rPr>
                <w:rFonts w:ascii="Arial" w:hAnsi="Arial"/>
                <w:szCs w:val="22"/>
              </w:rPr>
            </w:pPr>
            <w:r>
              <w:rPr>
                <w:rFonts w:ascii="Arial" w:hAnsi="Arial"/>
                <w:szCs w:val="22"/>
              </w:rPr>
              <w:t>N=439</w:t>
            </w:r>
          </w:p>
        </w:tc>
        <w:tc>
          <w:tcPr>
            <w:tcW w:w="1701" w:type="dxa"/>
            <w:tcBorders/>
          </w:tcPr>
          <w:p>
            <w:pPr>
              <w:pStyle w:val="Normal"/>
              <w:widowControl w:val="false"/>
              <w:spacing w:before="0" w:after="0"/>
              <w:rPr>
                <w:rFonts w:ascii="Arial" w:hAnsi="Arial"/>
                <w:szCs w:val="22"/>
              </w:rPr>
            </w:pPr>
            <w:r>
              <w:rPr>
                <w:rFonts w:ascii="Arial" w:hAnsi="Arial"/>
                <w:szCs w:val="22"/>
              </w:rPr>
              <w:t>3 years</w:t>
            </w:r>
          </w:p>
        </w:tc>
        <w:tc>
          <w:tcPr>
            <w:tcW w:w="2977" w:type="dxa"/>
            <w:tcBorders/>
          </w:tcPr>
          <w:p>
            <w:pPr>
              <w:pStyle w:val="Normal"/>
              <w:widowControl w:val="false"/>
              <w:spacing w:before="0" w:after="0"/>
              <w:rPr>
                <w:rFonts w:ascii="Arial" w:hAnsi="Arial"/>
                <w:szCs w:val="22"/>
              </w:rPr>
            </w:pPr>
            <w:r>
              <w:rPr>
                <w:rFonts w:ascii="Arial" w:hAnsi="Arial"/>
                <w:szCs w:val="22"/>
              </w:rPr>
              <w:t>0.0271 cm³</w:t>
            </w:r>
          </w:p>
        </w:tc>
      </w:tr>
      <w:tr>
        <w:trPr>
          <w:ins w:id="1554" w:author="Author" w:date="2024-02-21T09:46:00Z"/>
        </w:trPr>
        <w:tc>
          <w:tcPr>
            <w:tcW w:w="1556" w:type="dxa"/>
            <w:tcBorders/>
          </w:tcPr>
          <w:p>
            <w:pPr>
              <w:pStyle w:val="Normal"/>
              <w:widowControl w:val="false"/>
              <w:spacing w:before="0" w:after="0"/>
              <w:rPr>
                <w:rFonts w:ascii="Arial" w:hAnsi="Arial"/>
              </w:rPr>
            </w:pPr>
            <w:r>
              <w:fldChar w:fldCharType="begin"/>
            </w:r>
            <w:r>
              <w:rPr>
                <w:rFonts w:ascii="Arial" w:hAnsi="Arial"/>
              </w:rPr>
              <w:instrText>ADDIN EN.CITE &lt;EndNote&gt;&lt;Cite&gt;&lt;Author&gt;Gottesman Rebecca&lt;/Author&gt;&lt;Year&gt;2010&lt;/Year&gt;&lt;RecNum&gt;1552&lt;/RecNum&gt;&lt;DisplayText&gt;(Gottesman Rebecca et al., 2010)&lt;/DisplayText&gt;&lt;record&gt;&lt;rec-number&gt;1552&lt;/rec-number&gt;&lt;foreign-keys&gt;&lt;key app="EN" db-id="520wzdfxhfzws7edpwxp29tq92ztf2srvd2a" timestamp="1602153830"&gt;1552&lt;/key&gt;&lt;/foreign-keys&gt;&lt;ref-type name="Journal Article"&gt;17&lt;/ref-type&gt;&lt;contributors&gt;&lt;authors&gt;&lt;author&gt;Gottesman Rebecca, F.&lt;/author&gt;&lt;author&gt;Coresh, Josef&lt;/author&gt;&lt;author&gt;Catellier Diane, J.&lt;/author&gt;&lt;author&gt;Sharrett, A. Richey&lt;/author&gt;&lt;author&gt;Rose Kathryn, M.&lt;/author&gt;&lt;author&gt;Coker Laura, H.&lt;/author&gt;&lt;author&gt;Shibata Dean, K.&lt;/author&gt;&lt;author&gt;Knopman David, S.&lt;/author&gt;&lt;author&gt;Jack Clifford, R.&lt;/author&gt;&lt;author&gt;Mosley Thomas, H.&lt;/author&gt;&lt;/authors&gt;&lt;/contributors&gt;&lt;titles&gt;&lt;title&gt;Blood Pressure and White-Matter Disease Progression in a Biethnic Cohort&lt;/title&gt;&lt;secondary-title&gt;Stroke&lt;/secondary-title&gt;&lt;/titles&gt;&lt;periodical&gt;&lt;full-title&gt;Stroke&lt;/full-title&gt;&lt;abbr-1&gt;Stroke&lt;/abbr-1&gt;&lt;abbr-2&gt;Stroke&lt;/abbr-2&gt;&lt;/periodical&gt;&lt;pages&gt;3-8&lt;/pages&gt;&lt;volume&gt;41&lt;/volume&gt;&lt;number&gt;1&lt;/number&gt;&lt;dates&gt;&lt;year&gt;2010&lt;/year&gt;&lt;pub-dates&gt;&lt;date&gt;2010/01/01&lt;/date&gt;&lt;/pub-dates&gt;&lt;/dates&gt;&lt;publisher&gt;American Heart Association&lt;/publisher&gt;&lt;urls&gt;&lt;related-urls&gt;&lt;url&gt;https://doi.org/10.1161/STROKEAHA.109.566992&lt;/url&gt;&lt;/related-urls&gt;&lt;/urls&gt;&lt;electronic-resource-num&gt;10.1161/STROKEAHA.109.566992&lt;/electronic-resource-num&gt;&lt;access-date&gt;2020/10/08&lt;/access-date&gt;&lt;/record&gt;&lt;/Cite&gt;&lt;/EndNote&gt;</w:instrText>
            </w:r>
            <w:r>
              <w:rPr>
                <w:rFonts w:ascii="Arial" w:hAnsi="Arial"/>
              </w:rPr>
            </w:r>
            <w:r>
              <w:rPr>
                <w:rFonts w:ascii="Arial" w:hAnsi="Arial"/>
              </w:rPr>
              <w:fldChar w:fldCharType="separate"/>
            </w:r>
            <w:r>
              <w:rPr>
                <w:rFonts w:ascii="Arial" w:hAnsi="Arial"/>
              </w:rPr>
            </w:r>
            <w:r>
              <w:rPr>
                <w:rFonts w:ascii="Arial" w:hAnsi="Arial"/>
                <w:szCs w:val="22"/>
                <w:lang w:val="de-DE"/>
              </w:rPr>
              <w:t>(Gottesman Rebecca et al., 2010)</w:t>
            </w:r>
            <w:r>
              <w:rPr>
                <w:rFonts w:ascii="Arial" w:hAnsi="Arial"/>
              </w:rPr>
            </w:r>
            <w:r>
              <w:rPr>
                <w:rFonts w:ascii="Arial" w:hAnsi="Arial"/>
              </w:rPr>
              <w:fldChar w:fldCharType="end"/>
            </w:r>
          </w:p>
        </w:tc>
        <w:tc>
          <w:tcPr>
            <w:tcW w:w="2974" w:type="dxa"/>
            <w:tcBorders/>
          </w:tcPr>
          <w:p>
            <w:pPr>
              <w:pStyle w:val="Normal"/>
              <w:widowControl w:val="false"/>
              <w:spacing w:before="0" w:after="0"/>
              <w:rPr>
                <w:rFonts w:ascii="Arial" w:hAnsi="Arial"/>
                <w:szCs w:val="22"/>
              </w:rPr>
            </w:pPr>
            <w:r>
              <w:rPr>
                <w:rFonts w:ascii="Arial" w:hAnsi="Arial"/>
                <w:szCs w:val="22"/>
              </w:rPr>
              <w:t>Epidemiological study</w:t>
            </w:r>
          </w:p>
          <w:p>
            <w:pPr>
              <w:pStyle w:val="Normal"/>
              <w:widowControl w:val="false"/>
              <w:spacing w:before="0" w:after="0"/>
              <w:rPr>
                <w:rFonts w:ascii="Arial" w:hAnsi="Arial"/>
                <w:szCs w:val="22"/>
              </w:rPr>
            </w:pPr>
            <w:r>
              <w:rPr>
                <w:rFonts w:ascii="Arial" w:hAnsi="Arial"/>
                <w:szCs w:val="22"/>
              </w:rPr>
              <w:t>N=983</w:t>
            </w:r>
          </w:p>
        </w:tc>
        <w:tc>
          <w:tcPr>
            <w:tcW w:w="1701" w:type="dxa"/>
            <w:tcBorders/>
          </w:tcPr>
          <w:p>
            <w:pPr>
              <w:pStyle w:val="Normal"/>
              <w:widowControl w:val="false"/>
              <w:spacing w:before="0" w:after="0"/>
              <w:rPr>
                <w:rFonts w:ascii="Arial" w:hAnsi="Arial"/>
                <w:szCs w:val="22"/>
              </w:rPr>
            </w:pPr>
            <w:r>
              <w:rPr>
                <w:rFonts w:ascii="Arial" w:hAnsi="Arial"/>
                <w:szCs w:val="22"/>
              </w:rPr>
              <w:t>6 years</w:t>
            </w:r>
          </w:p>
        </w:tc>
        <w:tc>
          <w:tcPr>
            <w:tcW w:w="2977" w:type="dxa"/>
            <w:tcBorders/>
          </w:tcPr>
          <w:p>
            <w:pPr>
              <w:pStyle w:val="Normal"/>
              <w:widowControl w:val="false"/>
              <w:spacing w:before="0" w:after="0"/>
              <w:rPr>
                <w:rFonts w:ascii="Arial" w:hAnsi="Arial"/>
                <w:szCs w:val="22"/>
              </w:rPr>
            </w:pPr>
            <w:r>
              <w:rPr>
                <w:rFonts w:ascii="Arial" w:hAnsi="Arial"/>
                <w:szCs w:val="22"/>
              </w:rPr>
              <w:t>1.1 cm³ in 10 years /20 mmHg</w:t>
            </w:r>
          </w:p>
        </w:tc>
      </w:tr>
      <w:tr>
        <w:trPr>
          <w:ins w:id="1555" w:author="Author" w:date="2024-02-21T09:46:00Z"/>
        </w:trPr>
        <w:tc>
          <w:tcPr>
            <w:tcW w:w="1556" w:type="dxa"/>
            <w:tcBorders/>
          </w:tcPr>
          <w:p>
            <w:pPr>
              <w:pStyle w:val="Normal"/>
              <w:widowControl w:val="false"/>
              <w:spacing w:before="0" w:after="0"/>
              <w:rPr>
                <w:rFonts w:ascii="Arial" w:hAnsi="Arial"/>
              </w:rPr>
            </w:pPr>
            <w:r>
              <w:fldChar w:fldCharType="begin"/>
            </w:r>
            <w:r>
              <w:rPr>
                <w:rFonts w:ascii="Arial" w:hAnsi="Arial"/>
              </w:rPr>
              <w:instrText>ADDIN EN.CITE &lt;EndNote&gt;&lt;Cite&gt;&lt;Author&gt;Verhaaren&lt;/Author&gt;&lt;Year&gt;2013&lt;/Year&gt;&lt;RecNum&gt;1694&lt;/RecNum&gt;&lt;DisplayText&gt;(Verhaaren et al., 2013)&lt;/DisplayText&gt;&lt;record&gt;&lt;rec-number&gt;1694&lt;/rec-number&gt;&lt;foreign-keys&gt;&lt;key app="EN" db-id="520wzdfxhfzws7edpwxp29tq92ztf2srvd2a" timestamp="1624454012"&gt;1694&lt;/key&gt;&lt;/foreign-keys&gt;&lt;ref-type name="Journal Article"&gt;17&lt;/ref-type&gt;&lt;contributors&gt;&lt;authors&gt;&lt;author&gt;Verhaaren, Benjamin F. J.&lt;/author&gt;&lt;author&gt;Vernooij, Meike W.&lt;/author&gt;&lt;author&gt;de Boer, Renske&lt;/author&gt;&lt;author&gt;Hofman, Albert&lt;/author&gt;&lt;author&gt;Niessen, Wiro J.&lt;/author&gt;&lt;author&gt;van der Lugt, Aad&lt;/author&gt;&lt;author&gt;Ikram, M. Arfan&lt;/author&gt;&lt;/authors&gt;&lt;/contributors&gt;&lt;titles&gt;&lt;title&gt;High Blood Pressure and Cerebral White Matter Lesion Progression in the General Population&lt;/title&gt;&lt;secondary-title&gt;Hypertension&lt;/secondary-title&gt;&lt;/titles&gt;&lt;periodical&gt;&lt;full-title&gt;Hypertension&lt;/full-title&gt;&lt;abbr-1&gt;Hypertension&lt;/abbr-1&gt;&lt;abbr-2&gt;Hypertension&lt;/abbr-2&gt;&lt;/periodical&gt;&lt;pages&gt;1354-1359&lt;/pages&gt;&lt;volume&gt;61&lt;/volume&gt;&lt;number&gt;6&lt;/number&gt;&lt;dates&gt;&lt;year&gt;2013&lt;/year&gt;&lt;pub-dates&gt;&lt;date&gt;2013/06/01&lt;/date&gt;&lt;/pub-dates&gt;&lt;/dates&gt;&lt;publisher&gt;American Heart Association&lt;/publisher&gt;&lt;urls&gt;&lt;related-urls&gt;&lt;url&gt;https://doi.org/10.1161/HYPERTENSIONAHA.111.00430&lt;/url&gt;&lt;/related-urls&gt;&lt;/urls&gt;&lt;electronic-resource-num&gt;10.1161/HYPERTENSIONAHA.111.00430&lt;/electronic-resource-num&gt;&lt;access-date&gt;2021/06/23&lt;/access-date&gt;&lt;/record&gt;&lt;/Cite&gt;&lt;/EndNote&gt;</w:instrText>
            </w:r>
            <w:r>
              <w:rPr>
                <w:rFonts w:ascii="Arial" w:hAnsi="Arial"/>
              </w:rPr>
            </w:r>
            <w:r>
              <w:rPr>
                <w:rFonts w:ascii="Arial" w:hAnsi="Arial"/>
              </w:rPr>
              <w:fldChar w:fldCharType="separate"/>
            </w:r>
            <w:r>
              <w:rPr>
                <w:rFonts w:ascii="Arial" w:hAnsi="Arial"/>
              </w:rPr>
            </w:r>
            <w:r>
              <w:rPr>
                <w:rFonts w:ascii="Arial" w:hAnsi="Arial"/>
                <w:szCs w:val="22"/>
              </w:rPr>
              <w:t>(Verhaaren et al., 2013)</w:t>
            </w:r>
            <w:r>
              <w:rPr>
                <w:rFonts w:ascii="Arial" w:hAnsi="Arial"/>
              </w:rPr>
            </w:r>
            <w:r>
              <w:rPr>
                <w:rFonts w:ascii="Arial" w:hAnsi="Arial"/>
              </w:rPr>
              <w:fldChar w:fldCharType="end"/>
            </w:r>
          </w:p>
        </w:tc>
        <w:tc>
          <w:tcPr>
            <w:tcW w:w="2974" w:type="dxa"/>
            <w:tcBorders/>
          </w:tcPr>
          <w:p>
            <w:pPr>
              <w:pStyle w:val="Normal"/>
              <w:widowControl w:val="false"/>
              <w:spacing w:before="0" w:after="0"/>
              <w:rPr>
                <w:rFonts w:ascii="Arial" w:hAnsi="Arial"/>
                <w:szCs w:val="22"/>
              </w:rPr>
            </w:pPr>
            <w:r>
              <w:rPr>
                <w:rFonts w:ascii="Arial" w:hAnsi="Arial"/>
                <w:szCs w:val="22"/>
              </w:rPr>
              <w:t>Epidemiological study</w:t>
            </w:r>
          </w:p>
          <w:p>
            <w:pPr>
              <w:pStyle w:val="Normal"/>
              <w:widowControl w:val="false"/>
              <w:spacing w:before="0" w:after="0"/>
              <w:rPr>
                <w:rFonts w:ascii="Arial" w:hAnsi="Arial"/>
                <w:szCs w:val="22"/>
              </w:rPr>
            </w:pPr>
            <w:r>
              <w:rPr>
                <w:rFonts w:ascii="Arial" w:hAnsi="Arial"/>
                <w:szCs w:val="22"/>
              </w:rPr>
              <w:t>N=1118</w:t>
            </w:r>
          </w:p>
        </w:tc>
        <w:tc>
          <w:tcPr>
            <w:tcW w:w="1701" w:type="dxa"/>
            <w:tcBorders/>
          </w:tcPr>
          <w:p>
            <w:pPr>
              <w:pStyle w:val="Normal"/>
              <w:widowControl w:val="false"/>
              <w:spacing w:before="0" w:after="0"/>
              <w:rPr>
                <w:rFonts w:ascii="Arial" w:hAnsi="Arial"/>
                <w:szCs w:val="22"/>
              </w:rPr>
            </w:pPr>
            <w:r>
              <w:rPr>
                <w:rFonts w:ascii="Arial" w:hAnsi="Arial"/>
                <w:szCs w:val="22"/>
              </w:rPr>
              <w:t>~4 years</w:t>
            </w:r>
          </w:p>
        </w:tc>
        <w:tc>
          <w:tcPr>
            <w:tcW w:w="2977" w:type="dxa"/>
            <w:tcBorders/>
          </w:tcPr>
          <w:p>
            <w:pPr>
              <w:pStyle w:val="Normal"/>
              <w:widowControl w:val="false"/>
              <w:spacing w:before="0" w:after="0"/>
              <w:rPr>
                <w:rFonts w:ascii="Arial" w:hAnsi="Arial"/>
                <w:szCs w:val="22"/>
              </w:rPr>
            </w:pPr>
            <w:r>
              <w:rPr>
                <w:rFonts w:ascii="Arial" w:hAnsi="Arial"/>
                <w:szCs w:val="22"/>
              </w:rPr>
              <w:t>0.08 (0.03; 0.14) cm³/y per SD of SBP</w:t>
              <w:br/>
              <w:t>SD = 18 mmHg</w:t>
            </w:r>
          </w:p>
        </w:tc>
      </w:tr>
      <w:tr>
        <w:trPr>
          <w:ins w:id="1556" w:author="Author" w:date="2024-02-21T09:46:00Z"/>
        </w:trPr>
        <w:tc>
          <w:tcPr>
            <w:tcW w:w="1556" w:type="dxa"/>
            <w:tcBorders/>
          </w:tcPr>
          <w:p>
            <w:pPr>
              <w:pStyle w:val="Normal"/>
              <w:widowControl w:val="false"/>
              <w:spacing w:before="0" w:after="0"/>
              <w:rPr>
                <w:rFonts w:ascii="Arial" w:hAnsi="Arial"/>
                <w:szCs w:val="22"/>
              </w:rPr>
            </w:pPr>
            <w:r>
              <w:rPr>
                <w:rFonts w:ascii="Arial" w:hAnsi="Arial"/>
                <w:szCs w:val="22"/>
              </w:rPr>
              <w:t>Publication</w:t>
            </w:r>
          </w:p>
        </w:tc>
        <w:tc>
          <w:tcPr>
            <w:tcW w:w="2974" w:type="dxa"/>
            <w:tcBorders/>
          </w:tcPr>
          <w:p>
            <w:pPr>
              <w:pStyle w:val="Normal"/>
              <w:widowControl w:val="false"/>
              <w:spacing w:before="0" w:after="0"/>
              <w:rPr>
                <w:rFonts w:ascii="Arial" w:hAnsi="Arial"/>
                <w:szCs w:val="22"/>
              </w:rPr>
            </w:pPr>
            <w:r>
              <w:rPr>
                <w:rFonts w:ascii="Arial" w:hAnsi="Arial"/>
                <w:szCs w:val="22"/>
              </w:rPr>
              <w:t>Type of study, number of participants</w:t>
            </w:r>
          </w:p>
        </w:tc>
        <w:tc>
          <w:tcPr>
            <w:tcW w:w="1701" w:type="dxa"/>
            <w:tcBorders/>
          </w:tcPr>
          <w:p>
            <w:pPr>
              <w:pStyle w:val="Normal"/>
              <w:widowControl w:val="false"/>
              <w:spacing w:before="0" w:after="0"/>
              <w:rPr>
                <w:rFonts w:ascii="Arial" w:hAnsi="Arial"/>
                <w:szCs w:val="22"/>
              </w:rPr>
            </w:pPr>
            <w:r>
              <w:rPr>
                <w:rFonts w:ascii="Arial" w:hAnsi="Arial"/>
                <w:szCs w:val="22"/>
              </w:rPr>
              <w:t>Time between time points</w:t>
            </w:r>
          </w:p>
        </w:tc>
        <w:tc>
          <w:tcPr>
            <w:tcW w:w="2977" w:type="dxa"/>
            <w:tcBorders/>
          </w:tcPr>
          <w:p>
            <w:pPr>
              <w:pStyle w:val="Normal"/>
              <w:widowControl w:val="false"/>
              <w:spacing w:before="0" w:after="0"/>
              <w:rPr>
                <w:rFonts w:ascii="Arial" w:hAnsi="Arial"/>
                <w:szCs w:val="22"/>
              </w:rPr>
            </w:pPr>
            <w:r>
              <w:rPr>
                <w:rFonts w:ascii="Arial" w:hAnsi="Arial"/>
                <w:szCs w:val="22"/>
              </w:rPr>
              <w:t xml:space="preserve">Effect size of change in SBP on </w:t>
            </w:r>
            <w:del w:id="1557" w:author="Unknown Author" w:date="2024-02-21T11:58:18Z">
              <w:r>
                <w:rPr>
                  <w:rFonts w:ascii="Arial" w:hAnsi="Arial"/>
                  <w:szCs w:val="22"/>
                </w:rPr>
                <w:delText>WML</w:delText>
              </w:r>
            </w:del>
            <w:ins w:id="1558" w:author="Unknown Author" w:date="2024-02-21T11:58:18Z">
              <w:r>
                <w:rPr>
                  <w:rFonts w:eastAsia="Cambria" w:cs="Arial" w:ascii="Arial" w:hAnsi="Arial"/>
                  <w:sz w:val="24"/>
                  <w:szCs w:val="22"/>
                  <w:lang w:val="en-US"/>
                </w:rPr>
                <w:t>WMH</w:t>
              </w:r>
            </w:ins>
            <w:r>
              <w:rPr>
                <w:rFonts w:ascii="Arial" w:hAnsi="Arial"/>
                <w:szCs w:val="22"/>
              </w:rPr>
              <w:t xml:space="preserve"> load</w:t>
            </w:r>
          </w:p>
          <w:p>
            <w:pPr>
              <w:pStyle w:val="Normal"/>
              <w:widowControl w:val="false"/>
              <w:spacing w:before="0" w:after="0"/>
              <w:rPr>
                <w:rFonts w:ascii="Arial" w:hAnsi="Arial"/>
              </w:rPr>
            </w:pPr>
            <w:r>
              <w:rPr>
                <w:rFonts w:ascii="Arial" w:hAnsi="Arial"/>
              </w:rPr>
            </w:r>
          </w:p>
        </w:tc>
      </w:tr>
      <w:tr>
        <w:trPr/>
        <w:tc>
          <w:tcPr>
            <w:tcW w:w="1556" w:type="dxa"/>
            <w:tcBorders/>
          </w:tcPr>
          <w:p>
            <w:pPr>
              <w:pStyle w:val="Normal"/>
              <w:widowControl w:val="false"/>
              <w:spacing w:before="0" w:after="0"/>
              <w:rPr>
                <w:rFonts w:ascii="Arial" w:hAnsi="Arial"/>
              </w:rPr>
            </w:pPr>
            <w:r>
              <w:fldChar w:fldCharType="begin"/>
            </w:r>
            <w:r>
              <w:rPr>
                <w:rFonts w:ascii="Arial" w:hAnsi="Arial"/>
              </w:rPr>
              <w:instrText>ADDIN EN.CITE &lt;EndNote&gt;&lt;Cite&gt;&lt;Author&gt;Godin&lt;/Author&gt;&lt;Year&gt;2011&lt;/Year&gt;&lt;RecNum&gt;1709&lt;/RecNum&gt;&lt;DisplayText&gt;(Godin et al., 2011)&lt;/DisplayText&gt;&lt;record&gt;&lt;rec-number&gt;1709&lt;/rec-number&gt;&lt;foreign-keys&gt;&lt;key app="EN" db-id="520wzdfxhfzws7edpwxp29tq92ztf2srvd2a" timestamp="1626771092"&gt;1709&lt;/key&gt;&lt;/foreign-keys&gt;&lt;ref-type name="Journal Article"&gt;17&lt;/ref-type&gt;&lt;contributors&gt;&lt;authors&gt;&lt;author&gt;Godin, Ophélia&lt;/author&gt;&lt;author&gt;Tzourio, Christophe&lt;/author&gt;&lt;author&gt;Maillard, Pauline&lt;/author&gt;&lt;author&gt;Mazoyer, Bernard&lt;/author&gt;&lt;author&gt;Dufouil, Carole&lt;/author&gt;&lt;/authors&gt;&lt;/contributors&gt;&lt;titles&gt;&lt;title&gt;Antihypertensive Treatment and Change in Blood Pressure Are Associated With the Progression of White Matter Lesion Volumes&lt;/title&gt;&lt;secondary-title&gt;Circulation&lt;/secondary-title&gt;&lt;/titles&gt;&lt;periodical&gt;&lt;full-title&gt;Circulation&lt;/full-title&gt;&lt;abbr-1&gt;Circulation&lt;/abbr-1&gt;&lt;abbr-2&gt;Circulation&lt;/abbr-2&gt;&lt;/periodical&gt;&lt;pages&gt;266-273&lt;/pages&gt;&lt;volume&gt;123&lt;/volume&gt;&lt;number&gt;3&lt;/number&gt;&lt;dates&gt;&lt;year&gt;2011&lt;/year&gt;&lt;pub-dates&gt;&lt;date&gt;2011/01/25&lt;/date&gt;&lt;/pub-dates&gt;&lt;/dates&gt;&lt;publisher&gt;American Heart Association&lt;/publisher&gt;&lt;urls&gt;&lt;related-urls&gt;&lt;url&gt;https://doi.org/10.1161/CIRCULATIONAHA.110.961052&lt;/url&gt;&lt;/related-urls&gt;&lt;/urls&gt;&lt;electronic-resource-num&gt;10.1161/CIRCULATIONAHA.110.961052&lt;/electronic-resource-num&gt;&lt;access-date&gt;2021/07/20&lt;/access-date&gt;&lt;/record&gt;&lt;/Cite&gt;&lt;/EndNote&gt;</w:instrText>
            </w:r>
            <w:r>
              <w:rPr>
                <w:rFonts w:ascii="Arial" w:hAnsi="Arial"/>
              </w:rPr>
            </w:r>
            <w:r>
              <w:rPr>
                <w:rFonts w:ascii="Arial" w:hAnsi="Arial"/>
              </w:rPr>
              <w:fldChar w:fldCharType="separate"/>
            </w:r>
            <w:r>
              <w:rPr>
                <w:rFonts w:ascii="Arial" w:hAnsi="Arial"/>
              </w:rPr>
              <w:t>(Godin et al., 2011)</w:t>
            </w:r>
            <w:r>
              <w:rPr>
                <w:rFonts w:ascii="Arial" w:hAnsi="Arial"/>
              </w:rPr>
            </w:r>
            <w:r>
              <w:rPr>
                <w:rFonts w:ascii="Arial" w:hAnsi="Arial"/>
              </w:rPr>
              <w:fldChar w:fldCharType="end"/>
            </w:r>
          </w:p>
        </w:tc>
        <w:tc>
          <w:tcPr>
            <w:tcW w:w="2974" w:type="dxa"/>
            <w:tcBorders/>
          </w:tcPr>
          <w:p>
            <w:pPr>
              <w:pStyle w:val="Normal"/>
              <w:widowControl w:val="false"/>
              <w:spacing w:before="0" w:after="0"/>
              <w:rPr>
                <w:rFonts w:ascii="Arial" w:hAnsi="Arial"/>
              </w:rPr>
            </w:pPr>
            <w:r>
              <w:rPr>
                <w:rFonts w:ascii="Arial" w:hAnsi="Arial"/>
              </w:rPr>
              <w:t xml:space="preserve">Epidemiological study  </w:t>
              <w:br/>
              <w:t>N=1319</w:t>
            </w:r>
          </w:p>
        </w:tc>
        <w:tc>
          <w:tcPr>
            <w:tcW w:w="1701" w:type="dxa"/>
            <w:tcBorders/>
          </w:tcPr>
          <w:p>
            <w:pPr>
              <w:pStyle w:val="Normal"/>
              <w:widowControl w:val="false"/>
              <w:spacing w:before="0" w:after="0"/>
              <w:rPr>
                <w:rFonts w:ascii="Arial" w:hAnsi="Arial"/>
              </w:rPr>
            </w:pPr>
            <w:r>
              <w:rPr>
                <w:rFonts w:ascii="Arial" w:hAnsi="Arial"/>
              </w:rPr>
              <w:t xml:space="preserve"> </w:t>
            </w:r>
            <w:r>
              <w:rPr>
                <w:rFonts w:ascii="Arial" w:hAnsi="Arial"/>
              </w:rPr>
              <w:t>4 years</w:t>
            </w:r>
          </w:p>
        </w:tc>
        <w:tc>
          <w:tcPr>
            <w:tcW w:w="2977" w:type="dxa"/>
            <w:tcBorders/>
          </w:tcPr>
          <w:p>
            <w:pPr>
              <w:pStyle w:val="Normal"/>
              <w:widowControl w:val="false"/>
              <w:spacing w:before="0" w:after="0"/>
              <w:rPr>
                <w:rFonts w:ascii="Arial" w:hAnsi="Arial"/>
              </w:rPr>
            </w:pPr>
            <w:r>
              <w:rPr>
                <w:rFonts w:ascii="Arial" w:hAnsi="Arial"/>
              </w:rPr>
              <w:t>0.05 (0.02) cm³ per 5mmHG SBP increase</w:t>
            </w:r>
          </w:p>
        </w:tc>
      </w:tr>
    </w:tbl>
    <w:p>
      <w:pPr>
        <w:pStyle w:val="Normal"/>
        <w:rPr>
          <w:rFonts w:ascii="Arial" w:hAnsi="Arial"/>
        </w:rPr>
      </w:pPr>
      <w:r>
        <w:rPr>
          <w:rFonts w:ascii="Arial" w:hAnsi="Arial"/>
        </w:rPr>
      </w:r>
      <w:bookmarkStart w:id="64" w:name="move159401238"/>
      <w:bookmarkStart w:id="65" w:name="move159401238"/>
      <w:bookmarkEnd w:id="65"/>
    </w:p>
    <w:p>
      <w:pPr>
        <w:pStyle w:val="Normal"/>
        <w:rPr>
          <w:rFonts w:ascii="Arial" w:hAnsi="Arial"/>
        </w:rPr>
      </w:pPr>
      <w:r>
        <w:rPr>
          <w:rFonts w:ascii="Arial" w:hAnsi="Arial"/>
        </w:rPr>
      </w:r>
      <w:r>
        <w:br w:type="page"/>
      </w:r>
    </w:p>
    <w:p>
      <w:pPr>
        <w:pStyle w:val="Normal"/>
        <w:rPr>
          <w:rFonts w:ascii="Arial" w:hAnsi="Arial"/>
        </w:rPr>
      </w:pPr>
      <w:r>
        <w:rPr>
          <w:rFonts w:ascii="Arial" w:hAnsi="Arial"/>
          <w:b/>
          <w:i/>
          <w:iCs/>
        </w:rPr>
        <w:t>Table 5:</w:t>
      </w:r>
      <w:r>
        <w:rPr>
          <w:rFonts w:ascii="Arial" w:hAnsi="Arial"/>
          <w:i/>
          <w:iCs/>
        </w:rPr>
        <w:t xml:space="preserve"> Simulated power (α &lt; 0.05, one-sided tests) to detect an interaction effect of baseline SBP and WHR with age change and effects of change in SBP and WHR on progression of </w:t>
      </w:r>
      <w:del w:id="1559" w:author="Unknown Author" w:date="2024-02-21T11:58:19Z">
        <w:r>
          <w:rPr>
            <w:rFonts w:ascii="Arial" w:hAnsi="Arial"/>
            <w:i/>
            <w:iCs/>
          </w:rPr>
          <w:delText>WML</w:delText>
        </w:r>
      </w:del>
      <w:ins w:id="1560" w:author="Unknown Author" w:date="2024-02-21T11:58:19Z">
        <w:r>
          <w:rPr>
            <w:rFonts w:eastAsia="Cambria" w:cs="Arial" w:ascii="Arial" w:hAnsi="Arial"/>
            <w:i/>
            <w:iCs/>
            <w:sz w:val="24"/>
            <w:szCs w:val="24"/>
            <w:lang w:val="en-US"/>
          </w:rPr>
          <w:t>WMH</w:t>
        </w:r>
      </w:ins>
      <w:r>
        <w:rPr>
          <w:rFonts w:ascii="Arial" w:hAnsi="Arial"/>
          <w:i/>
          <w:iCs/>
        </w:rPr>
        <w:t>.</w:t>
      </w:r>
    </w:p>
    <w:tbl>
      <w:tblPr>
        <w:tblW w:w="8853" w:type="dxa"/>
        <w:jc w:val="left"/>
        <w:tblInd w:w="113" w:type="dxa"/>
        <w:tblLayout w:type="fixed"/>
        <w:tblCellMar>
          <w:top w:w="0" w:type="dxa"/>
          <w:left w:w="108" w:type="dxa"/>
          <w:bottom w:w="0" w:type="dxa"/>
          <w:right w:w="108" w:type="dxa"/>
        </w:tblCellMar>
        <w:tblLook w:val="0000" w:noHBand="0" w:noVBand="0" w:firstColumn="0" w:lastRow="0" w:lastColumn="0" w:firstRow="0"/>
      </w:tblPr>
      <w:tblGrid>
        <w:gridCol w:w="1589"/>
        <w:gridCol w:w="1634"/>
        <w:gridCol w:w="1630"/>
        <w:gridCol w:w="1578"/>
        <w:gridCol w:w="1210"/>
        <w:gridCol w:w="1211"/>
      </w:tblGrid>
      <w:tr>
        <w:trPr>
          <w:ins w:id="1561" w:author="Author" w:date="2024-02-21T09:46:00Z"/>
        </w:trPr>
        <w:tc>
          <w:tcPr>
            <w:tcW w:w="1589" w:type="dxa"/>
            <w:tcBorders/>
          </w:tcPr>
          <w:p>
            <w:pPr>
              <w:pStyle w:val="Normal"/>
              <w:widowControl w:val="false"/>
              <w:spacing w:before="0" w:after="0"/>
              <w:rPr>
                <w:rFonts w:ascii="Arial" w:hAnsi="Arial"/>
                <w:szCs w:val="22"/>
              </w:rPr>
            </w:pPr>
            <w:r>
              <w:rPr>
                <w:rFonts w:ascii="Arial" w:hAnsi="Arial"/>
                <w:szCs w:val="22"/>
              </w:rPr>
              <w:t>Sample size</w:t>
            </w:r>
          </w:p>
        </w:tc>
        <w:tc>
          <w:tcPr>
            <w:tcW w:w="1634" w:type="dxa"/>
            <w:tcBorders/>
          </w:tcPr>
          <w:p>
            <w:pPr>
              <w:pStyle w:val="Normal"/>
              <w:widowControl w:val="false"/>
              <w:spacing w:before="0" w:after="0"/>
              <w:rPr>
                <w:rFonts w:ascii="Arial" w:hAnsi="Arial"/>
                <w:szCs w:val="22"/>
              </w:rPr>
            </w:pPr>
            <w:r>
              <w:rPr>
                <w:rFonts w:ascii="Arial" w:hAnsi="Arial"/>
                <w:szCs w:val="22"/>
              </w:rPr>
              <w:t>Interaction of SBP baseline with age change</w:t>
            </w:r>
          </w:p>
        </w:tc>
        <w:tc>
          <w:tcPr>
            <w:tcW w:w="1630" w:type="dxa"/>
            <w:tcBorders/>
          </w:tcPr>
          <w:p>
            <w:pPr>
              <w:pStyle w:val="Normal"/>
              <w:widowControl w:val="false"/>
              <w:spacing w:before="0" w:after="0"/>
              <w:rPr>
                <w:rFonts w:ascii="Arial" w:hAnsi="Arial"/>
                <w:szCs w:val="22"/>
              </w:rPr>
            </w:pPr>
            <w:r>
              <w:rPr>
                <w:rFonts w:ascii="Arial" w:hAnsi="Arial"/>
                <w:szCs w:val="22"/>
              </w:rPr>
              <w:t>Interaction of WHR baseline with age change</w:t>
            </w:r>
          </w:p>
        </w:tc>
        <w:tc>
          <w:tcPr>
            <w:tcW w:w="1578" w:type="dxa"/>
            <w:tcBorders/>
          </w:tcPr>
          <w:p>
            <w:pPr>
              <w:pStyle w:val="Normal"/>
              <w:widowControl w:val="false"/>
              <w:spacing w:before="0" w:after="0"/>
              <w:rPr>
                <w:rFonts w:ascii="Arial" w:hAnsi="Arial"/>
                <w:szCs w:val="22"/>
              </w:rPr>
            </w:pPr>
            <w:r>
              <w:rPr>
                <w:rFonts w:ascii="Arial" w:hAnsi="Arial"/>
                <w:szCs w:val="22"/>
              </w:rPr>
              <w:t>SBP change</w:t>
            </w:r>
          </w:p>
        </w:tc>
        <w:tc>
          <w:tcPr>
            <w:tcW w:w="1210" w:type="dxa"/>
            <w:tcBorders/>
          </w:tcPr>
          <w:p>
            <w:pPr>
              <w:pStyle w:val="Normal"/>
              <w:widowControl w:val="false"/>
              <w:spacing w:before="0" w:after="0"/>
              <w:rPr>
                <w:rFonts w:ascii="Arial" w:hAnsi="Arial"/>
                <w:szCs w:val="22"/>
              </w:rPr>
            </w:pPr>
            <w:r>
              <w:rPr>
                <w:rFonts w:ascii="Arial" w:hAnsi="Arial"/>
                <w:szCs w:val="22"/>
              </w:rPr>
              <w:t>WHR change</w:t>
            </w:r>
          </w:p>
        </w:tc>
        <w:tc>
          <w:tcPr>
            <w:tcW w:w="1211" w:type="dxa"/>
            <w:tcBorders/>
          </w:tcPr>
          <w:p>
            <w:pPr>
              <w:pStyle w:val="Normal"/>
              <w:widowControl w:val="false"/>
              <w:spacing w:before="0" w:after="0"/>
              <w:rPr>
                <w:rFonts w:ascii="Arial" w:hAnsi="Arial"/>
                <w:szCs w:val="22"/>
              </w:rPr>
            </w:pPr>
            <w:r>
              <w:rPr>
                <w:rFonts w:ascii="Arial" w:hAnsi="Arial"/>
                <w:szCs w:val="22"/>
              </w:rPr>
              <w:t>WHR factor</w:t>
            </w:r>
          </w:p>
        </w:tc>
      </w:tr>
      <w:tr>
        <w:trPr/>
        <w:tc>
          <w:tcPr>
            <w:tcW w:w="1589" w:type="dxa"/>
            <w:tcBorders/>
          </w:tcPr>
          <w:p>
            <w:pPr>
              <w:pStyle w:val="Normal"/>
              <w:widowControl w:val="false"/>
              <w:spacing w:before="0" w:after="0"/>
              <w:rPr>
                <w:rFonts w:ascii="Arial" w:hAnsi="Arial"/>
              </w:rPr>
            </w:pPr>
            <w:r>
              <w:rPr>
                <w:rFonts w:ascii="Arial" w:hAnsi="Arial"/>
              </w:rPr>
              <w:t>400</w:t>
            </w:r>
          </w:p>
        </w:tc>
        <w:tc>
          <w:tcPr>
            <w:tcW w:w="1634" w:type="dxa"/>
            <w:tcBorders/>
          </w:tcPr>
          <w:p>
            <w:pPr>
              <w:pStyle w:val="Normal"/>
              <w:widowControl w:val="false"/>
              <w:spacing w:before="0" w:after="0"/>
              <w:rPr>
                <w:rFonts w:ascii="Arial" w:hAnsi="Arial"/>
              </w:rPr>
            </w:pPr>
            <w:r>
              <w:rPr>
                <w:rFonts w:ascii="Arial" w:hAnsi="Arial"/>
              </w:rPr>
              <w:t>0.62</w:t>
            </w:r>
          </w:p>
        </w:tc>
        <w:tc>
          <w:tcPr>
            <w:tcW w:w="1630" w:type="dxa"/>
            <w:tcBorders/>
          </w:tcPr>
          <w:p>
            <w:pPr>
              <w:pStyle w:val="Normal"/>
              <w:widowControl w:val="false"/>
              <w:spacing w:before="0" w:after="0"/>
              <w:rPr>
                <w:rFonts w:ascii="Arial" w:hAnsi="Arial"/>
              </w:rPr>
            </w:pPr>
            <w:r>
              <w:rPr>
                <w:rFonts w:ascii="Arial" w:hAnsi="Arial"/>
              </w:rPr>
              <w:t>0</w:t>
            </w:r>
          </w:p>
        </w:tc>
        <w:tc>
          <w:tcPr>
            <w:tcW w:w="1578" w:type="dxa"/>
            <w:tcBorders/>
          </w:tcPr>
          <w:p>
            <w:pPr>
              <w:pStyle w:val="Normal"/>
              <w:widowControl w:val="false"/>
              <w:spacing w:before="0" w:after="0"/>
              <w:rPr>
                <w:rFonts w:ascii="Arial" w:hAnsi="Arial"/>
              </w:rPr>
            </w:pPr>
            <w:r>
              <w:rPr>
                <w:rFonts w:ascii="Arial" w:hAnsi="Arial"/>
              </w:rPr>
              <w:t>0</w:t>
            </w:r>
          </w:p>
        </w:tc>
        <w:tc>
          <w:tcPr>
            <w:tcW w:w="1210" w:type="dxa"/>
            <w:tcBorders/>
          </w:tcPr>
          <w:p>
            <w:pPr>
              <w:pStyle w:val="Normal"/>
              <w:widowControl w:val="false"/>
              <w:spacing w:before="0" w:after="0"/>
              <w:rPr>
                <w:rFonts w:ascii="Arial" w:hAnsi="Arial"/>
              </w:rPr>
            </w:pPr>
            <w:r>
              <w:rPr>
                <w:rFonts w:ascii="Arial" w:hAnsi="Arial"/>
              </w:rPr>
              <w:t>0</w:t>
            </w:r>
          </w:p>
        </w:tc>
        <w:tc>
          <w:tcPr>
            <w:tcW w:w="1211" w:type="dxa"/>
            <w:tcBorders/>
          </w:tcPr>
          <w:p>
            <w:pPr>
              <w:pStyle w:val="Normal"/>
              <w:widowControl w:val="false"/>
              <w:spacing w:before="0" w:after="0"/>
              <w:rPr>
                <w:rFonts w:ascii="Arial" w:hAnsi="Arial"/>
              </w:rPr>
            </w:pPr>
            <w:r>
              <w:rPr>
                <w:rFonts w:ascii="Arial" w:hAnsi="Arial"/>
              </w:rPr>
              <w:t>0.5</w:t>
            </w:r>
          </w:p>
        </w:tc>
      </w:tr>
      <w:tr>
        <w:trPr/>
        <w:tc>
          <w:tcPr>
            <w:tcW w:w="1589" w:type="dxa"/>
            <w:tcBorders/>
          </w:tcPr>
          <w:p>
            <w:pPr>
              <w:pStyle w:val="Normal"/>
              <w:widowControl w:val="false"/>
              <w:spacing w:before="0" w:after="0"/>
              <w:rPr>
                <w:rFonts w:ascii="Arial" w:hAnsi="Arial"/>
              </w:rPr>
            </w:pPr>
            <w:r>
              <w:rPr>
                <w:rFonts w:ascii="Arial" w:hAnsi="Arial"/>
              </w:rPr>
              <w:t>600</w:t>
            </w:r>
          </w:p>
        </w:tc>
        <w:tc>
          <w:tcPr>
            <w:tcW w:w="1634" w:type="dxa"/>
            <w:tcBorders/>
          </w:tcPr>
          <w:p>
            <w:pPr>
              <w:pStyle w:val="Normal"/>
              <w:widowControl w:val="false"/>
              <w:spacing w:before="0" w:after="0"/>
              <w:rPr>
                <w:rFonts w:ascii="Arial" w:hAnsi="Arial"/>
              </w:rPr>
            </w:pPr>
            <w:r>
              <w:rPr>
                <w:rFonts w:ascii="Arial" w:hAnsi="Arial"/>
              </w:rPr>
              <w:t>0.9</w:t>
            </w:r>
          </w:p>
        </w:tc>
        <w:tc>
          <w:tcPr>
            <w:tcW w:w="1630" w:type="dxa"/>
            <w:tcBorders/>
          </w:tcPr>
          <w:p>
            <w:pPr>
              <w:pStyle w:val="Normal"/>
              <w:widowControl w:val="false"/>
              <w:spacing w:before="0" w:after="0"/>
              <w:rPr>
                <w:rFonts w:ascii="Arial" w:hAnsi="Arial"/>
              </w:rPr>
            </w:pPr>
            <w:r>
              <w:rPr>
                <w:rFonts w:ascii="Arial" w:hAnsi="Arial"/>
              </w:rPr>
              <w:t>0</w:t>
            </w:r>
          </w:p>
        </w:tc>
        <w:tc>
          <w:tcPr>
            <w:tcW w:w="1578" w:type="dxa"/>
            <w:tcBorders/>
          </w:tcPr>
          <w:p>
            <w:pPr>
              <w:pStyle w:val="Normal"/>
              <w:widowControl w:val="false"/>
              <w:spacing w:before="0" w:after="0"/>
              <w:rPr>
                <w:rFonts w:ascii="Arial" w:hAnsi="Arial"/>
              </w:rPr>
            </w:pPr>
            <w:r>
              <w:rPr>
                <w:rFonts w:ascii="Arial" w:hAnsi="Arial"/>
              </w:rPr>
              <w:t>0.02</w:t>
            </w:r>
          </w:p>
        </w:tc>
        <w:tc>
          <w:tcPr>
            <w:tcW w:w="1210" w:type="dxa"/>
            <w:tcBorders/>
          </w:tcPr>
          <w:p>
            <w:pPr>
              <w:pStyle w:val="Normal"/>
              <w:widowControl w:val="false"/>
              <w:spacing w:before="0" w:after="0"/>
              <w:rPr>
                <w:rFonts w:ascii="Arial" w:hAnsi="Arial"/>
              </w:rPr>
            </w:pPr>
            <w:r>
              <w:rPr>
                <w:rFonts w:ascii="Arial" w:hAnsi="Arial"/>
              </w:rPr>
              <w:t>0</w:t>
            </w:r>
          </w:p>
        </w:tc>
        <w:tc>
          <w:tcPr>
            <w:tcW w:w="1211" w:type="dxa"/>
            <w:tcBorders/>
          </w:tcPr>
          <w:p>
            <w:pPr>
              <w:pStyle w:val="Normal"/>
              <w:widowControl w:val="false"/>
              <w:spacing w:before="0" w:after="0"/>
              <w:rPr>
                <w:rFonts w:ascii="Arial" w:hAnsi="Arial"/>
              </w:rPr>
            </w:pPr>
            <w:r>
              <w:rPr>
                <w:rFonts w:ascii="Arial" w:hAnsi="Arial"/>
              </w:rPr>
              <w:t>0.5</w:t>
            </w:r>
          </w:p>
        </w:tc>
      </w:tr>
      <w:tr>
        <w:trPr/>
        <w:tc>
          <w:tcPr>
            <w:tcW w:w="1589" w:type="dxa"/>
            <w:tcBorders/>
          </w:tcPr>
          <w:p>
            <w:pPr>
              <w:pStyle w:val="Normal"/>
              <w:widowControl w:val="false"/>
              <w:spacing w:before="0" w:after="0"/>
              <w:rPr>
                <w:rFonts w:ascii="Arial" w:hAnsi="Arial"/>
              </w:rPr>
            </w:pPr>
            <w:r>
              <w:rPr>
                <w:rFonts w:ascii="Arial" w:hAnsi="Arial"/>
              </w:rPr>
              <w:t>800</w:t>
            </w:r>
          </w:p>
        </w:tc>
        <w:tc>
          <w:tcPr>
            <w:tcW w:w="1634" w:type="dxa"/>
            <w:tcBorders/>
          </w:tcPr>
          <w:p>
            <w:pPr>
              <w:pStyle w:val="Normal"/>
              <w:widowControl w:val="false"/>
              <w:spacing w:before="0" w:after="0"/>
              <w:rPr>
                <w:rFonts w:ascii="Arial" w:hAnsi="Arial"/>
              </w:rPr>
            </w:pPr>
            <w:r>
              <w:rPr>
                <w:rFonts w:ascii="Arial" w:hAnsi="Arial"/>
              </w:rPr>
              <w:t>0.98</w:t>
            </w:r>
          </w:p>
        </w:tc>
        <w:tc>
          <w:tcPr>
            <w:tcW w:w="1630" w:type="dxa"/>
            <w:tcBorders/>
          </w:tcPr>
          <w:p>
            <w:pPr>
              <w:pStyle w:val="Normal"/>
              <w:widowControl w:val="false"/>
              <w:spacing w:before="0" w:after="0"/>
              <w:rPr>
                <w:rFonts w:ascii="Arial" w:hAnsi="Arial"/>
              </w:rPr>
            </w:pPr>
            <w:r>
              <w:rPr>
                <w:rFonts w:ascii="Arial" w:hAnsi="Arial"/>
              </w:rPr>
              <w:t>0</w:t>
            </w:r>
          </w:p>
        </w:tc>
        <w:tc>
          <w:tcPr>
            <w:tcW w:w="1578" w:type="dxa"/>
            <w:tcBorders/>
          </w:tcPr>
          <w:p>
            <w:pPr>
              <w:pStyle w:val="Normal"/>
              <w:widowControl w:val="false"/>
              <w:spacing w:before="0" w:after="0"/>
              <w:rPr>
                <w:rFonts w:ascii="Arial" w:hAnsi="Arial"/>
              </w:rPr>
            </w:pPr>
            <w:r>
              <w:rPr>
                <w:rFonts w:ascii="Arial" w:hAnsi="Arial"/>
              </w:rPr>
              <w:t>0</w:t>
            </w:r>
          </w:p>
        </w:tc>
        <w:tc>
          <w:tcPr>
            <w:tcW w:w="1210" w:type="dxa"/>
            <w:tcBorders/>
          </w:tcPr>
          <w:p>
            <w:pPr>
              <w:pStyle w:val="Normal"/>
              <w:widowControl w:val="false"/>
              <w:spacing w:before="0" w:after="0"/>
              <w:rPr>
                <w:rFonts w:ascii="Arial" w:hAnsi="Arial"/>
              </w:rPr>
            </w:pPr>
            <w:r>
              <w:rPr>
                <w:rFonts w:ascii="Arial" w:hAnsi="Arial"/>
              </w:rPr>
              <w:t>0</w:t>
            </w:r>
          </w:p>
        </w:tc>
        <w:tc>
          <w:tcPr>
            <w:tcW w:w="1211" w:type="dxa"/>
            <w:tcBorders/>
          </w:tcPr>
          <w:p>
            <w:pPr>
              <w:pStyle w:val="Normal"/>
              <w:widowControl w:val="false"/>
              <w:spacing w:before="0" w:after="0"/>
              <w:rPr>
                <w:rFonts w:ascii="Arial" w:hAnsi="Arial"/>
              </w:rPr>
            </w:pPr>
            <w:r>
              <w:rPr>
                <w:rFonts w:ascii="Arial" w:hAnsi="Arial"/>
              </w:rPr>
              <w:t>0.5</w:t>
            </w:r>
          </w:p>
        </w:tc>
      </w:tr>
      <w:tr>
        <w:trPr/>
        <w:tc>
          <w:tcPr>
            <w:tcW w:w="1589" w:type="dxa"/>
            <w:tcBorders/>
          </w:tcPr>
          <w:p>
            <w:pPr>
              <w:pStyle w:val="Normal"/>
              <w:widowControl w:val="false"/>
              <w:spacing w:before="0" w:after="0"/>
              <w:rPr>
                <w:rFonts w:ascii="Arial" w:hAnsi="Arial"/>
              </w:rPr>
            </w:pPr>
            <w:r>
              <w:rPr>
                <w:rFonts w:ascii="Arial" w:hAnsi="Arial"/>
              </w:rPr>
              <w:t>1000</w:t>
            </w:r>
          </w:p>
        </w:tc>
        <w:tc>
          <w:tcPr>
            <w:tcW w:w="1634" w:type="dxa"/>
            <w:tcBorders/>
          </w:tcPr>
          <w:p>
            <w:pPr>
              <w:pStyle w:val="Normal"/>
              <w:widowControl w:val="false"/>
              <w:spacing w:before="0" w:after="0"/>
              <w:rPr>
                <w:rFonts w:ascii="Arial" w:hAnsi="Arial"/>
              </w:rPr>
            </w:pPr>
            <w:r>
              <w:rPr>
                <w:rFonts w:ascii="Arial" w:hAnsi="Arial"/>
              </w:rPr>
              <w:t>1</w:t>
            </w:r>
          </w:p>
        </w:tc>
        <w:tc>
          <w:tcPr>
            <w:tcW w:w="1630" w:type="dxa"/>
            <w:tcBorders/>
          </w:tcPr>
          <w:p>
            <w:pPr>
              <w:pStyle w:val="Normal"/>
              <w:widowControl w:val="false"/>
              <w:spacing w:before="0" w:after="0"/>
              <w:rPr>
                <w:rFonts w:ascii="Arial" w:hAnsi="Arial"/>
              </w:rPr>
            </w:pPr>
            <w:r>
              <w:rPr>
                <w:rFonts w:ascii="Arial" w:hAnsi="Arial"/>
              </w:rPr>
              <w:t>0</w:t>
            </w:r>
          </w:p>
        </w:tc>
        <w:tc>
          <w:tcPr>
            <w:tcW w:w="1578" w:type="dxa"/>
            <w:tcBorders/>
          </w:tcPr>
          <w:p>
            <w:pPr>
              <w:pStyle w:val="Normal"/>
              <w:widowControl w:val="false"/>
              <w:spacing w:before="0" w:after="0"/>
              <w:rPr>
                <w:rFonts w:ascii="Arial" w:hAnsi="Arial"/>
              </w:rPr>
            </w:pPr>
            <w:r>
              <w:rPr>
                <w:rFonts w:ascii="Arial" w:hAnsi="Arial"/>
              </w:rPr>
              <w:t>0.02</w:t>
            </w:r>
          </w:p>
        </w:tc>
        <w:tc>
          <w:tcPr>
            <w:tcW w:w="1210" w:type="dxa"/>
            <w:tcBorders/>
          </w:tcPr>
          <w:p>
            <w:pPr>
              <w:pStyle w:val="Normal"/>
              <w:widowControl w:val="false"/>
              <w:spacing w:before="0" w:after="0"/>
              <w:rPr>
                <w:rFonts w:ascii="Arial" w:hAnsi="Arial"/>
              </w:rPr>
            </w:pPr>
            <w:r>
              <w:rPr>
                <w:rFonts w:ascii="Arial" w:hAnsi="Arial"/>
              </w:rPr>
              <w:t>0</w:t>
            </w:r>
          </w:p>
        </w:tc>
        <w:tc>
          <w:tcPr>
            <w:tcW w:w="1211" w:type="dxa"/>
            <w:tcBorders/>
          </w:tcPr>
          <w:p>
            <w:pPr>
              <w:pStyle w:val="Normal"/>
              <w:widowControl w:val="false"/>
              <w:spacing w:before="0" w:after="0"/>
              <w:rPr>
                <w:rFonts w:ascii="Arial" w:hAnsi="Arial"/>
              </w:rPr>
            </w:pPr>
            <w:r>
              <w:rPr>
                <w:rFonts w:ascii="Arial" w:hAnsi="Arial"/>
              </w:rPr>
              <w:t>0.5</w:t>
            </w:r>
          </w:p>
        </w:tc>
      </w:tr>
      <w:tr>
        <w:trPr/>
        <w:tc>
          <w:tcPr>
            <w:tcW w:w="1589" w:type="dxa"/>
            <w:tcBorders/>
          </w:tcPr>
          <w:p>
            <w:pPr>
              <w:pStyle w:val="Normal"/>
              <w:widowControl w:val="false"/>
              <w:spacing w:before="0" w:after="0"/>
              <w:rPr>
                <w:rFonts w:ascii="Arial" w:hAnsi="Arial"/>
              </w:rPr>
            </w:pPr>
            <w:r>
              <w:rPr>
                <w:rFonts w:ascii="Arial" w:hAnsi="Arial"/>
              </w:rPr>
              <w:t>400</w:t>
            </w:r>
          </w:p>
        </w:tc>
        <w:tc>
          <w:tcPr>
            <w:tcW w:w="1634" w:type="dxa"/>
            <w:tcBorders/>
          </w:tcPr>
          <w:p>
            <w:pPr>
              <w:pStyle w:val="Normal"/>
              <w:widowControl w:val="false"/>
              <w:spacing w:before="0" w:after="0"/>
              <w:rPr>
                <w:rFonts w:ascii="Arial" w:hAnsi="Arial"/>
              </w:rPr>
            </w:pPr>
            <w:r>
              <w:rPr>
                <w:rFonts w:ascii="Arial" w:hAnsi="Arial"/>
              </w:rPr>
              <w:t>0.78</w:t>
            </w:r>
          </w:p>
        </w:tc>
        <w:tc>
          <w:tcPr>
            <w:tcW w:w="1630" w:type="dxa"/>
            <w:tcBorders/>
          </w:tcPr>
          <w:p>
            <w:pPr>
              <w:pStyle w:val="Normal"/>
              <w:widowControl w:val="false"/>
              <w:spacing w:before="0" w:after="0"/>
              <w:rPr>
                <w:rFonts w:ascii="Arial" w:hAnsi="Arial"/>
              </w:rPr>
            </w:pPr>
            <w:r>
              <w:rPr>
                <w:rFonts w:ascii="Arial" w:hAnsi="Arial"/>
              </w:rPr>
              <w:t>0</w:t>
            </w:r>
          </w:p>
        </w:tc>
        <w:tc>
          <w:tcPr>
            <w:tcW w:w="1578" w:type="dxa"/>
            <w:tcBorders/>
          </w:tcPr>
          <w:p>
            <w:pPr>
              <w:pStyle w:val="Normal"/>
              <w:widowControl w:val="false"/>
              <w:spacing w:before="0" w:after="0"/>
              <w:rPr>
                <w:rFonts w:ascii="Arial" w:hAnsi="Arial"/>
              </w:rPr>
            </w:pPr>
            <w:r>
              <w:rPr>
                <w:rFonts w:ascii="Arial" w:hAnsi="Arial"/>
              </w:rPr>
              <w:t>0.04</w:t>
            </w:r>
          </w:p>
        </w:tc>
        <w:tc>
          <w:tcPr>
            <w:tcW w:w="1210" w:type="dxa"/>
            <w:tcBorders/>
          </w:tcPr>
          <w:p>
            <w:pPr>
              <w:pStyle w:val="Normal"/>
              <w:widowControl w:val="false"/>
              <w:spacing w:before="0" w:after="0"/>
              <w:rPr>
                <w:rFonts w:ascii="Arial" w:hAnsi="Arial"/>
              </w:rPr>
            </w:pPr>
            <w:r>
              <w:rPr>
                <w:rFonts w:ascii="Arial" w:hAnsi="Arial"/>
              </w:rPr>
              <w:t>0.02</w:t>
            </w:r>
          </w:p>
        </w:tc>
        <w:tc>
          <w:tcPr>
            <w:tcW w:w="1211" w:type="dxa"/>
            <w:tcBorders/>
          </w:tcPr>
          <w:p>
            <w:pPr>
              <w:pStyle w:val="Normal"/>
              <w:widowControl w:val="false"/>
              <w:spacing w:before="0" w:after="0"/>
              <w:rPr>
                <w:rFonts w:ascii="Arial" w:hAnsi="Arial"/>
              </w:rPr>
            </w:pPr>
            <w:r>
              <w:rPr>
                <w:rFonts w:ascii="Arial" w:hAnsi="Arial"/>
              </w:rPr>
              <w:t>1</w:t>
            </w:r>
          </w:p>
        </w:tc>
      </w:tr>
      <w:tr>
        <w:trPr/>
        <w:tc>
          <w:tcPr>
            <w:tcW w:w="1589" w:type="dxa"/>
            <w:tcBorders/>
          </w:tcPr>
          <w:p>
            <w:pPr>
              <w:pStyle w:val="Normal"/>
              <w:widowControl w:val="false"/>
              <w:spacing w:before="0" w:after="0"/>
              <w:rPr>
                <w:rFonts w:ascii="Arial" w:hAnsi="Arial"/>
              </w:rPr>
            </w:pPr>
            <w:r>
              <w:rPr>
                <w:rFonts w:ascii="Arial" w:hAnsi="Arial"/>
              </w:rPr>
              <w:t>600</w:t>
            </w:r>
          </w:p>
        </w:tc>
        <w:tc>
          <w:tcPr>
            <w:tcW w:w="1634" w:type="dxa"/>
            <w:tcBorders/>
          </w:tcPr>
          <w:p>
            <w:pPr>
              <w:pStyle w:val="Normal"/>
              <w:widowControl w:val="false"/>
              <w:spacing w:before="0" w:after="0"/>
              <w:rPr>
                <w:rFonts w:ascii="Arial" w:hAnsi="Arial"/>
              </w:rPr>
            </w:pPr>
            <w:r>
              <w:rPr>
                <w:rFonts w:ascii="Arial" w:hAnsi="Arial"/>
              </w:rPr>
              <w:t>0.96</w:t>
            </w:r>
          </w:p>
        </w:tc>
        <w:tc>
          <w:tcPr>
            <w:tcW w:w="1630" w:type="dxa"/>
            <w:tcBorders/>
          </w:tcPr>
          <w:p>
            <w:pPr>
              <w:pStyle w:val="Normal"/>
              <w:widowControl w:val="false"/>
              <w:spacing w:before="0" w:after="0"/>
              <w:rPr>
                <w:rFonts w:ascii="Arial" w:hAnsi="Arial"/>
              </w:rPr>
            </w:pPr>
            <w:r>
              <w:rPr>
                <w:rFonts w:ascii="Arial" w:hAnsi="Arial"/>
              </w:rPr>
              <w:t>0</w:t>
            </w:r>
          </w:p>
        </w:tc>
        <w:tc>
          <w:tcPr>
            <w:tcW w:w="1578" w:type="dxa"/>
            <w:tcBorders/>
          </w:tcPr>
          <w:p>
            <w:pPr>
              <w:pStyle w:val="Normal"/>
              <w:widowControl w:val="false"/>
              <w:spacing w:before="0" w:after="0"/>
              <w:rPr>
                <w:rFonts w:ascii="Arial" w:hAnsi="Arial"/>
              </w:rPr>
            </w:pPr>
            <w:r>
              <w:rPr>
                <w:rFonts w:ascii="Arial" w:hAnsi="Arial"/>
              </w:rPr>
              <w:t>0.02</w:t>
            </w:r>
          </w:p>
        </w:tc>
        <w:tc>
          <w:tcPr>
            <w:tcW w:w="1210" w:type="dxa"/>
            <w:tcBorders/>
          </w:tcPr>
          <w:p>
            <w:pPr>
              <w:pStyle w:val="Normal"/>
              <w:widowControl w:val="false"/>
              <w:spacing w:before="0" w:after="0"/>
              <w:rPr>
                <w:rFonts w:ascii="Arial" w:hAnsi="Arial"/>
              </w:rPr>
            </w:pPr>
            <w:r>
              <w:rPr>
                <w:rFonts w:ascii="Arial" w:hAnsi="Arial"/>
              </w:rPr>
              <w:t>0.02</w:t>
            </w:r>
          </w:p>
        </w:tc>
        <w:tc>
          <w:tcPr>
            <w:tcW w:w="1211" w:type="dxa"/>
            <w:tcBorders/>
          </w:tcPr>
          <w:p>
            <w:pPr>
              <w:pStyle w:val="Normal"/>
              <w:widowControl w:val="false"/>
              <w:spacing w:before="0" w:after="0"/>
              <w:rPr>
                <w:rFonts w:ascii="Arial" w:hAnsi="Arial"/>
              </w:rPr>
            </w:pPr>
            <w:r>
              <w:rPr>
                <w:rFonts w:ascii="Arial" w:hAnsi="Arial"/>
              </w:rPr>
              <w:t>1</w:t>
            </w:r>
          </w:p>
        </w:tc>
      </w:tr>
      <w:tr>
        <w:trPr/>
        <w:tc>
          <w:tcPr>
            <w:tcW w:w="1589" w:type="dxa"/>
            <w:tcBorders/>
          </w:tcPr>
          <w:p>
            <w:pPr>
              <w:pStyle w:val="Normal"/>
              <w:widowControl w:val="false"/>
              <w:spacing w:before="0" w:after="0"/>
              <w:rPr>
                <w:rFonts w:ascii="Arial" w:hAnsi="Arial"/>
              </w:rPr>
            </w:pPr>
            <w:r>
              <w:rPr>
                <w:rFonts w:ascii="Arial" w:hAnsi="Arial"/>
              </w:rPr>
              <w:t>800</w:t>
            </w:r>
          </w:p>
        </w:tc>
        <w:tc>
          <w:tcPr>
            <w:tcW w:w="1634" w:type="dxa"/>
            <w:tcBorders/>
          </w:tcPr>
          <w:p>
            <w:pPr>
              <w:pStyle w:val="Normal"/>
              <w:widowControl w:val="false"/>
              <w:spacing w:before="0" w:after="0"/>
              <w:rPr>
                <w:rFonts w:ascii="Arial" w:hAnsi="Arial"/>
              </w:rPr>
            </w:pPr>
            <w:r>
              <w:rPr>
                <w:rFonts w:ascii="Arial" w:hAnsi="Arial"/>
              </w:rPr>
              <w:t>0.98</w:t>
            </w:r>
          </w:p>
        </w:tc>
        <w:tc>
          <w:tcPr>
            <w:tcW w:w="1630" w:type="dxa"/>
            <w:tcBorders/>
          </w:tcPr>
          <w:p>
            <w:pPr>
              <w:pStyle w:val="Normal"/>
              <w:widowControl w:val="false"/>
              <w:spacing w:before="0" w:after="0"/>
              <w:rPr>
                <w:rFonts w:ascii="Arial" w:hAnsi="Arial"/>
              </w:rPr>
            </w:pPr>
            <w:r>
              <w:rPr>
                <w:rFonts w:ascii="Arial" w:hAnsi="Arial"/>
              </w:rPr>
              <w:t>0</w:t>
            </w:r>
          </w:p>
        </w:tc>
        <w:tc>
          <w:tcPr>
            <w:tcW w:w="1578" w:type="dxa"/>
            <w:tcBorders/>
          </w:tcPr>
          <w:p>
            <w:pPr>
              <w:pStyle w:val="Normal"/>
              <w:widowControl w:val="false"/>
              <w:spacing w:before="0" w:after="0"/>
              <w:rPr>
                <w:rFonts w:ascii="Arial" w:hAnsi="Arial"/>
              </w:rPr>
            </w:pPr>
            <w:r>
              <w:rPr>
                <w:rFonts w:ascii="Arial" w:hAnsi="Arial"/>
              </w:rPr>
              <w:t>0.02</w:t>
            </w:r>
          </w:p>
        </w:tc>
        <w:tc>
          <w:tcPr>
            <w:tcW w:w="1210" w:type="dxa"/>
            <w:tcBorders/>
          </w:tcPr>
          <w:p>
            <w:pPr>
              <w:pStyle w:val="Normal"/>
              <w:widowControl w:val="false"/>
              <w:spacing w:before="0" w:after="0"/>
              <w:rPr>
                <w:rFonts w:ascii="Arial" w:hAnsi="Arial"/>
              </w:rPr>
            </w:pPr>
            <w:r>
              <w:rPr>
                <w:rFonts w:ascii="Arial" w:hAnsi="Arial"/>
              </w:rPr>
              <w:t>0</w:t>
            </w:r>
          </w:p>
        </w:tc>
        <w:tc>
          <w:tcPr>
            <w:tcW w:w="1211" w:type="dxa"/>
            <w:tcBorders/>
          </w:tcPr>
          <w:p>
            <w:pPr>
              <w:pStyle w:val="Normal"/>
              <w:widowControl w:val="false"/>
              <w:spacing w:before="0" w:after="0"/>
              <w:rPr>
                <w:rFonts w:ascii="Arial" w:hAnsi="Arial"/>
              </w:rPr>
            </w:pPr>
            <w:r>
              <w:rPr>
                <w:rFonts w:ascii="Arial" w:hAnsi="Arial"/>
              </w:rPr>
              <w:t>1</w:t>
            </w:r>
          </w:p>
        </w:tc>
      </w:tr>
      <w:tr>
        <w:trPr/>
        <w:tc>
          <w:tcPr>
            <w:tcW w:w="1589" w:type="dxa"/>
            <w:tcBorders/>
          </w:tcPr>
          <w:p>
            <w:pPr>
              <w:pStyle w:val="Normal"/>
              <w:widowControl w:val="false"/>
              <w:spacing w:before="0" w:after="0"/>
              <w:rPr>
                <w:rFonts w:ascii="Arial" w:hAnsi="Arial"/>
              </w:rPr>
            </w:pPr>
            <w:r>
              <w:rPr>
                <w:rFonts w:ascii="Arial" w:hAnsi="Arial"/>
              </w:rPr>
              <w:t>1000</w:t>
            </w:r>
          </w:p>
        </w:tc>
        <w:tc>
          <w:tcPr>
            <w:tcW w:w="1634" w:type="dxa"/>
            <w:tcBorders/>
          </w:tcPr>
          <w:p>
            <w:pPr>
              <w:pStyle w:val="Normal"/>
              <w:widowControl w:val="false"/>
              <w:spacing w:before="0" w:after="0"/>
              <w:rPr>
                <w:rFonts w:ascii="Arial" w:hAnsi="Arial"/>
              </w:rPr>
            </w:pPr>
            <w:r>
              <w:rPr>
                <w:rFonts w:ascii="Arial" w:hAnsi="Arial"/>
              </w:rPr>
              <w:t>0.98</w:t>
            </w:r>
          </w:p>
        </w:tc>
        <w:tc>
          <w:tcPr>
            <w:tcW w:w="1630" w:type="dxa"/>
            <w:tcBorders/>
          </w:tcPr>
          <w:p>
            <w:pPr>
              <w:pStyle w:val="Normal"/>
              <w:widowControl w:val="false"/>
              <w:spacing w:before="0" w:after="0"/>
              <w:rPr>
                <w:rFonts w:ascii="Arial" w:hAnsi="Arial"/>
              </w:rPr>
            </w:pPr>
            <w:r>
              <w:rPr>
                <w:rFonts w:ascii="Arial" w:hAnsi="Arial"/>
              </w:rPr>
              <w:t>0</w:t>
            </w:r>
          </w:p>
        </w:tc>
        <w:tc>
          <w:tcPr>
            <w:tcW w:w="1578" w:type="dxa"/>
            <w:tcBorders/>
          </w:tcPr>
          <w:p>
            <w:pPr>
              <w:pStyle w:val="Normal"/>
              <w:widowControl w:val="false"/>
              <w:spacing w:before="0" w:after="0"/>
              <w:rPr>
                <w:rFonts w:ascii="Arial" w:hAnsi="Arial"/>
              </w:rPr>
            </w:pPr>
            <w:r>
              <w:rPr>
                <w:rFonts w:ascii="Arial" w:hAnsi="Arial"/>
              </w:rPr>
              <w:t>0.04</w:t>
            </w:r>
          </w:p>
        </w:tc>
        <w:tc>
          <w:tcPr>
            <w:tcW w:w="1210" w:type="dxa"/>
            <w:tcBorders/>
          </w:tcPr>
          <w:p>
            <w:pPr>
              <w:pStyle w:val="Normal"/>
              <w:widowControl w:val="false"/>
              <w:spacing w:before="0" w:after="0"/>
              <w:rPr>
                <w:rFonts w:ascii="Arial" w:hAnsi="Arial"/>
              </w:rPr>
            </w:pPr>
            <w:r>
              <w:rPr>
                <w:rFonts w:ascii="Arial" w:hAnsi="Arial"/>
              </w:rPr>
              <w:t>0.04</w:t>
            </w:r>
          </w:p>
        </w:tc>
        <w:tc>
          <w:tcPr>
            <w:tcW w:w="1211" w:type="dxa"/>
            <w:tcBorders/>
          </w:tcPr>
          <w:p>
            <w:pPr>
              <w:pStyle w:val="Normal"/>
              <w:widowControl w:val="false"/>
              <w:spacing w:before="0" w:after="0"/>
              <w:rPr>
                <w:rFonts w:ascii="Arial" w:hAnsi="Arial"/>
              </w:rPr>
            </w:pPr>
            <w:r>
              <w:rPr>
                <w:rFonts w:ascii="Arial" w:hAnsi="Arial"/>
              </w:rPr>
              <w:t>1</w:t>
            </w:r>
          </w:p>
        </w:tc>
      </w:tr>
      <w:tr>
        <w:trPr/>
        <w:tc>
          <w:tcPr>
            <w:tcW w:w="1589" w:type="dxa"/>
            <w:tcBorders/>
          </w:tcPr>
          <w:p>
            <w:pPr>
              <w:pStyle w:val="Normal"/>
              <w:widowControl w:val="false"/>
              <w:spacing w:before="0" w:after="0"/>
              <w:rPr>
                <w:rFonts w:ascii="Arial" w:hAnsi="Arial"/>
              </w:rPr>
            </w:pPr>
            <w:r>
              <w:rPr>
                <w:rFonts w:ascii="Arial" w:hAnsi="Arial"/>
              </w:rPr>
              <w:t>400</w:t>
            </w:r>
          </w:p>
        </w:tc>
        <w:tc>
          <w:tcPr>
            <w:tcW w:w="1634" w:type="dxa"/>
            <w:tcBorders/>
          </w:tcPr>
          <w:p>
            <w:pPr>
              <w:pStyle w:val="Normal"/>
              <w:widowControl w:val="false"/>
              <w:spacing w:before="0" w:after="0"/>
              <w:rPr>
                <w:rFonts w:ascii="Arial" w:hAnsi="Arial"/>
              </w:rPr>
            </w:pPr>
            <w:r>
              <w:rPr>
                <w:rFonts w:ascii="Arial" w:hAnsi="Arial"/>
              </w:rPr>
              <w:t>0.84</w:t>
            </w:r>
          </w:p>
        </w:tc>
        <w:tc>
          <w:tcPr>
            <w:tcW w:w="1630" w:type="dxa"/>
            <w:tcBorders/>
          </w:tcPr>
          <w:p>
            <w:pPr>
              <w:pStyle w:val="Normal"/>
              <w:widowControl w:val="false"/>
              <w:spacing w:before="0" w:after="0"/>
              <w:rPr>
                <w:rFonts w:ascii="Arial" w:hAnsi="Arial"/>
              </w:rPr>
            </w:pPr>
            <w:r>
              <w:rPr>
                <w:rFonts w:ascii="Arial" w:hAnsi="Arial"/>
              </w:rPr>
              <w:t>0</w:t>
            </w:r>
          </w:p>
        </w:tc>
        <w:tc>
          <w:tcPr>
            <w:tcW w:w="1578" w:type="dxa"/>
            <w:tcBorders/>
          </w:tcPr>
          <w:p>
            <w:pPr>
              <w:pStyle w:val="Normal"/>
              <w:widowControl w:val="false"/>
              <w:spacing w:before="0" w:after="0"/>
              <w:rPr>
                <w:rFonts w:ascii="Arial" w:hAnsi="Arial"/>
              </w:rPr>
            </w:pPr>
            <w:r>
              <w:rPr>
                <w:rFonts w:ascii="Arial" w:hAnsi="Arial"/>
              </w:rPr>
              <w:t>0.02</w:t>
            </w:r>
          </w:p>
        </w:tc>
        <w:tc>
          <w:tcPr>
            <w:tcW w:w="1210" w:type="dxa"/>
            <w:tcBorders/>
          </w:tcPr>
          <w:p>
            <w:pPr>
              <w:pStyle w:val="Normal"/>
              <w:widowControl w:val="false"/>
              <w:spacing w:before="0" w:after="0"/>
              <w:rPr>
                <w:rFonts w:ascii="Arial" w:hAnsi="Arial"/>
              </w:rPr>
            </w:pPr>
            <w:r>
              <w:rPr>
                <w:rFonts w:ascii="Arial" w:hAnsi="Arial"/>
              </w:rPr>
              <w:t>0</w:t>
            </w:r>
          </w:p>
        </w:tc>
        <w:tc>
          <w:tcPr>
            <w:tcW w:w="1211" w:type="dxa"/>
            <w:tcBorders/>
          </w:tcPr>
          <w:p>
            <w:pPr>
              <w:pStyle w:val="Normal"/>
              <w:widowControl w:val="false"/>
              <w:spacing w:before="0" w:after="0"/>
              <w:rPr>
                <w:rFonts w:ascii="Arial" w:hAnsi="Arial"/>
              </w:rPr>
            </w:pPr>
            <w:r>
              <w:rPr>
                <w:rFonts w:ascii="Arial" w:hAnsi="Arial"/>
              </w:rPr>
              <w:t>1.5</w:t>
            </w:r>
          </w:p>
        </w:tc>
      </w:tr>
      <w:tr>
        <w:trPr/>
        <w:tc>
          <w:tcPr>
            <w:tcW w:w="1589" w:type="dxa"/>
            <w:tcBorders/>
          </w:tcPr>
          <w:p>
            <w:pPr>
              <w:pStyle w:val="Normal"/>
              <w:widowControl w:val="false"/>
              <w:spacing w:before="0" w:after="0"/>
              <w:rPr>
                <w:rFonts w:ascii="Arial" w:hAnsi="Arial"/>
              </w:rPr>
            </w:pPr>
            <w:r>
              <w:rPr>
                <w:rFonts w:ascii="Arial" w:hAnsi="Arial"/>
              </w:rPr>
              <w:t>600</w:t>
            </w:r>
          </w:p>
        </w:tc>
        <w:tc>
          <w:tcPr>
            <w:tcW w:w="1634" w:type="dxa"/>
            <w:tcBorders/>
          </w:tcPr>
          <w:p>
            <w:pPr>
              <w:pStyle w:val="Normal"/>
              <w:widowControl w:val="false"/>
              <w:spacing w:before="0" w:after="0"/>
              <w:rPr>
                <w:rFonts w:ascii="Arial" w:hAnsi="Arial"/>
              </w:rPr>
            </w:pPr>
            <w:r>
              <w:rPr>
                <w:rFonts w:ascii="Arial" w:hAnsi="Arial"/>
              </w:rPr>
              <w:t>0.86</w:t>
            </w:r>
          </w:p>
        </w:tc>
        <w:tc>
          <w:tcPr>
            <w:tcW w:w="1630" w:type="dxa"/>
            <w:tcBorders/>
          </w:tcPr>
          <w:p>
            <w:pPr>
              <w:pStyle w:val="Normal"/>
              <w:widowControl w:val="false"/>
              <w:spacing w:before="0" w:after="0"/>
              <w:rPr>
                <w:rFonts w:ascii="Arial" w:hAnsi="Arial"/>
              </w:rPr>
            </w:pPr>
            <w:r>
              <w:rPr>
                <w:rFonts w:ascii="Arial" w:hAnsi="Arial"/>
              </w:rPr>
              <w:t>0.1</w:t>
            </w:r>
          </w:p>
        </w:tc>
        <w:tc>
          <w:tcPr>
            <w:tcW w:w="1578" w:type="dxa"/>
            <w:tcBorders/>
          </w:tcPr>
          <w:p>
            <w:pPr>
              <w:pStyle w:val="Normal"/>
              <w:widowControl w:val="false"/>
              <w:spacing w:before="0" w:after="0"/>
              <w:rPr>
                <w:rFonts w:ascii="Arial" w:hAnsi="Arial"/>
              </w:rPr>
            </w:pPr>
            <w:r>
              <w:rPr>
                <w:rFonts w:ascii="Arial" w:hAnsi="Arial"/>
              </w:rPr>
              <w:t>0.04</w:t>
            </w:r>
          </w:p>
        </w:tc>
        <w:tc>
          <w:tcPr>
            <w:tcW w:w="1210" w:type="dxa"/>
            <w:tcBorders/>
          </w:tcPr>
          <w:p>
            <w:pPr>
              <w:pStyle w:val="Normal"/>
              <w:widowControl w:val="false"/>
              <w:spacing w:before="0" w:after="0"/>
              <w:rPr>
                <w:rFonts w:ascii="Arial" w:hAnsi="Arial"/>
              </w:rPr>
            </w:pPr>
            <w:r>
              <w:rPr>
                <w:rFonts w:ascii="Arial" w:hAnsi="Arial"/>
              </w:rPr>
              <w:t>0.02</w:t>
            </w:r>
          </w:p>
        </w:tc>
        <w:tc>
          <w:tcPr>
            <w:tcW w:w="1211" w:type="dxa"/>
            <w:tcBorders/>
          </w:tcPr>
          <w:p>
            <w:pPr>
              <w:pStyle w:val="Normal"/>
              <w:widowControl w:val="false"/>
              <w:spacing w:before="0" w:after="0"/>
              <w:rPr>
                <w:rFonts w:ascii="Arial" w:hAnsi="Arial"/>
              </w:rPr>
            </w:pPr>
            <w:r>
              <w:rPr>
                <w:rFonts w:ascii="Arial" w:hAnsi="Arial"/>
              </w:rPr>
              <w:t>1.5</w:t>
            </w:r>
          </w:p>
        </w:tc>
      </w:tr>
      <w:tr>
        <w:trPr/>
        <w:tc>
          <w:tcPr>
            <w:tcW w:w="1589" w:type="dxa"/>
            <w:tcBorders/>
          </w:tcPr>
          <w:p>
            <w:pPr>
              <w:pStyle w:val="Normal"/>
              <w:widowControl w:val="false"/>
              <w:spacing w:before="0" w:after="0"/>
              <w:rPr>
                <w:rFonts w:ascii="Arial" w:hAnsi="Arial"/>
              </w:rPr>
            </w:pPr>
            <w:r>
              <w:rPr>
                <w:rFonts w:ascii="Arial" w:hAnsi="Arial"/>
              </w:rPr>
              <w:t>800</w:t>
            </w:r>
          </w:p>
        </w:tc>
        <w:tc>
          <w:tcPr>
            <w:tcW w:w="1634" w:type="dxa"/>
            <w:tcBorders/>
          </w:tcPr>
          <w:p>
            <w:pPr>
              <w:pStyle w:val="Normal"/>
              <w:widowControl w:val="false"/>
              <w:spacing w:before="0" w:after="0"/>
              <w:rPr>
                <w:rFonts w:ascii="Arial" w:hAnsi="Arial"/>
              </w:rPr>
            </w:pPr>
            <w:r>
              <w:rPr>
                <w:rFonts w:ascii="Arial" w:hAnsi="Arial"/>
              </w:rPr>
              <w:t>1</w:t>
            </w:r>
          </w:p>
        </w:tc>
        <w:tc>
          <w:tcPr>
            <w:tcW w:w="1630" w:type="dxa"/>
            <w:tcBorders/>
          </w:tcPr>
          <w:p>
            <w:pPr>
              <w:pStyle w:val="Normal"/>
              <w:widowControl w:val="false"/>
              <w:spacing w:before="0" w:after="0"/>
              <w:rPr>
                <w:rFonts w:ascii="Arial" w:hAnsi="Arial"/>
              </w:rPr>
            </w:pPr>
            <w:r>
              <w:rPr>
                <w:rFonts w:ascii="Arial" w:hAnsi="Arial"/>
              </w:rPr>
              <w:t>0.16</w:t>
            </w:r>
          </w:p>
        </w:tc>
        <w:tc>
          <w:tcPr>
            <w:tcW w:w="1578" w:type="dxa"/>
            <w:tcBorders/>
          </w:tcPr>
          <w:p>
            <w:pPr>
              <w:pStyle w:val="Normal"/>
              <w:widowControl w:val="false"/>
              <w:spacing w:before="0" w:after="0"/>
              <w:rPr>
                <w:rFonts w:ascii="Arial" w:hAnsi="Arial"/>
              </w:rPr>
            </w:pPr>
            <w:r>
              <w:rPr>
                <w:rFonts w:ascii="Arial" w:hAnsi="Arial"/>
              </w:rPr>
              <w:t>0.06</w:t>
            </w:r>
          </w:p>
        </w:tc>
        <w:tc>
          <w:tcPr>
            <w:tcW w:w="1210" w:type="dxa"/>
            <w:tcBorders/>
          </w:tcPr>
          <w:p>
            <w:pPr>
              <w:pStyle w:val="Normal"/>
              <w:widowControl w:val="false"/>
              <w:spacing w:before="0" w:after="0"/>
              <w:rPr>
                <w:rFonts w:ascii="Arial" w:hAnsi="Arial"/>
              </w:rPr>
            </w:pPr>
            <w:r>
              <w:rPr>
                <w:rFonts w:ascii="Arial" w:hAnsi="Arial"/>
              </w:rPr>
              <w:t>0</w:t>
            </w:r>
          </w:p>
        </w:tc>
        <w:tc>
          <w:tcPr>
            <w:tcW w:w="1211" w:type="dxa"/>
            <w:tcBorders/>
          </w:tcPr>
          <w:p>
            <w:pPr>
              <w:pStyle w:val="Normal"/>
              <w:widowControl w:val="false"/>
              <w:spacing w:before="0" w:after="0"/>
              <w:rPr>
                <w:rFonts w:ascii="Arial" w:hAnsi="Arial"/>
              </w:rPr>
            </w:pPr>
            <w:r>
              <w:rPr>
                <w:rFonts w:ascii="Arial" w:hAnsi="Arial"/>
              </w:rPr>
              <w:t>1.5</w:t>
            </w:r>
          </w:p>
        </w:tc>
      </w:tr>
      <w:tr>
        <w:trPr/>
        <w:tc>
          <w:tcPr>
            <w:tcW w:w="1589" w:type="dxa"/>
            <w:tcBorders/>
          </w:tcPr>
          <w:p>
            <w:pPr>
              <w:pStyle w:val="Normal"/>
              <w:widowControl w:val="false"/>
              <w:spacing w:before="0" w:after="0"/>
              <w:rPr>
                <w:rFonts w:ascii="Arial" w:hAnsi="Arial"/>
              </w:rPr>
            </w:pPr>
            <w:r>
              <w:rPr>
                <w:rFonts w:ascii="Arial" w:hAnsi="Arial"/>
              </w:rPr>
              <w:t>1000</w:t>
            </w:r>
          </w:p>
        </w:tc>
        <w:tc>
          <w:tcPr>
            <w:tcW w:w="1634" w:type="dxa"/>
            <w:tcBorders/>
          </w:tcPr>
          <w:p>
            <w:pPr>
              <w:pStyle w:val="Normal"/>
              <w:widowControl w:val="false"/>
              <w:spacing w:before="0" w:after="0"/>
              <w:rPr>
                <w:rFonts w:ascii="Arial" w:hAnsi="Arial"/>
              </w:rPr>
            </w:pPr>
            <w:r>
              <w:rPr>
                <w:rFonts w:ascii="Arial" w:hAnsi="Arial"/>
              </w:rPr>
              <w:t>1</w:t>
            </w:r>
          </w:p>
        </w:tc>
        <w:tc>
          <w:tcPr>
            <w:tcW w:w="1630" w:type="dxa"/>
            <w:tcBorders/>
          </w:tcPr>
          <w:p>
            <w:pPr>
              <w:pStyle w:val="Normal"/>
              <w:widowControl w:val="false"/>
              <w:spacing w:before="0" w:after="0"/>
              <w:rPr>
                <w:rFonts w:ascii="Arial" w:hAnsi="Arial"/>
              </w:rPr>
            </w:pPr>
            <w:r>
              <w:rPr>
                <w:rFonts w:ascii="Arial" w:hAnsi="Arial"/>
              </w:rPr>
              <w:t>0.12</w:t>
            </w:r>
          </w:p>
        </w:tc>
        <w:tc>
          <w:tcPr>
            <w:tcW w:w="1578" w:type="dxa"/>
            <w:tcBorders/>
          </w:tcPr>
          <w:p>
            <w:pPr>
              <w:pStyle w:val="Normal"/>
              <w:widowControl w:val="false"/>
              <w:spacing w:before="0" w:after="0"/>
              <w:rPr>
                <w:rFonts w:ascii="Arial" w:hAnsi="Arial"/>
              </w:rPr>
            </w:pPr>
            <w:r>
              <w:rPr>
                <w:rFonts w:ascii="Arial" w:hAnsi="Arial"/>
              </w:rPr>
              <w:t>0.04</w:t>
            </w:r>
          </w:p>
        </w:tc>
        <w:tc>
          <w:tcPr>
            <w:tcW w:w="1210" w:type="dxa"/>
            <w:tcBorders/>
          </w:tcPr>
          <w:p>
            <w:pPr>
              <w:pStyle w:val="Normal"/>
              <w:widowControl w:val="false"/>
              <w:spacing w:before="0" w:after="0"/>
              <w:rPr>
                <w:rFonts w:ascii="Arial" w:hAnsi="Arial"/>
              </w:rPr>
            </w:pPr>
            <w:r>
              <w:rPr>
                <w:rFonts w:ascii="Arial" w:hAnsi="Arial"/>
              </w:rPr>
              <w:t>0</w:t>
            </w:r>
          </w:p>
        </w:tc>
        <w:tc>
          <w:tcPr>
            <w:tcW w:w="1211" w:type="dxa"/>
            <w:tcBorders/>
          </w:tcPr>
          <w:p>
            <w:pPr>
              <w:pStyle w:val="Normal"/>
              <w:widowControl w:val="false"/>
              <w:spacing w:before="0" w:after="0"/>
              <w:rPr>
                <w:rFonts w:ascii="Arial" w:hAnsi="Arial"/>
              </w:rPr>
            </w:pPr>
            <w:r>
              <w:rPr>
                <w:rFonts w:ascii="Arial" w:hAnsi="Arial"/>
              </w:rPr>
              <w:t>1.5</w:t>
            </w:r>
          </w:p>
        </w:tc>
      </w:tr>
    </w:tbl>
    <w:p>
      <w:pPr>
        <w:pStyle w:val="Normal"/>
        <w:rPr>
          <w:rFonts w:ascii="Arial" w:hAnsi="Arial"/>
        </w:rPr>
      </w:pPr>
      <w:r>
        <w:rPr>
          <w:rFonts w:ascii="Arial" w:hAnsi="Arial"/>
        </w:rPr>
      </w:r>
      <w:bookmarkStart w:id="66" w:name="move159401239"/>
      <w:bookmarkStart w:id="67" w:name="move159401239"/>
      <w:bookmarkEnd w:id="67"/>
    </w:p>
    <w:p>
      <w:pPr>
        <w:pStyle w:val="Normal"/>
        <w:rPr>
          <w:rFonts w:ascii="Arial" w:hAnsi="Arial"/>
          <w:ins w:id="1563" w:author="Unknown Author" w:date="2024-02-21T11:58:37Z"/>
        </w:rPr>
      </w:pPr>
      <w:ins w:id="1562" w:author="Unknown Author" w:date="2024-02-21T11:58:37Z">
        <w:r>
          <w:rPr>
            <w:rFonts w:ascii="Arial" w:hAnsi="Arial"/>
          </w:rPr>
        </w:r>
      </w:ins>
      <w:r>
        <w:br w:type="page"/>
      </w:r>
    </w:p>
    <w:p>
      <w:pPr>
        <w:pStyle w:val="Normal"/>
        <w:rPr>
          <w:rFonts w:ascii="Arial" w:hAnsi="Arial"/>
        </w:rPr>
      </w:pPr>
      <w:r>
        <w:rPr>
          <w:rFonts w:ascii="Arial" w:hAnsi="Arial"/>
          <w:b/>
          <w:i/>
          <w:iCs/>
        </w:rPr>
        <w:t>Table 6:</w:t>
      </w:r>
      <w:r>
        <w:rPr>
          <w:rFonts w:ascii="Arial" w:hAnsi="Arial"/>
          <w:i/>
          <w:iCs/>
        </w:rPr>
        <w:t xml:space="preserve"> Simulated average one-sided Bayes Factors for the interaction effect of baseline DBP and baseline WHR with age change and SBP and WHR change on progression of </w:t>
      </w:r>
      <w:del w:id="1564" w:author="Unknown Author" w:date="2024-02-21T11:58:20Z">
        <w:r>
          <w:rPr>
            <w:rFonts w:ascii="Arial" w:hAnsi="Arial"/>
            <w:i/>
            <w:iCs/>
          </w:rPr>
          <w:delText>WML</w:delText>
        </w:r>
      </w:del>
      <w:ins w:id="1565" w:author="Unknown Author" w:date="2024-02-21T11:58:20Z">
        <w:r>
          <w:rPr>
            <w:rFonts w:eastAsia="Cambria" w:cs="Arial" w:ascii="Arial" w:hAnsi="Arial"/>
            <w:i/>
            <w:iCs/>
            <w:sz w:val="24"/>
            <w:szCs w:val="24"/>
            <w:lang w:val="en-US"/>
          </w:rPr>
          <w:t>WMH</w:t>
        </w:r>
      </w:ins>
      <w:r>
        <w:rPr>
          <w:rFonts w:ascii="Arial" w:hAnsi="Arial"/>
        </w:rPr>
        <w:t>.</w:t>
      </w:r>
    </w:p>
    <w:tbl>
      <w:tblPr>
        <w:tblW w:w="9062" w:type="dxa"/>
        <w:jc w:val="left"/>
        <w:tblInd w:w="113" w:type="dxa"/>
        <w:tblLayout w:type="fixed"/>
        <w:tblCellMar>
          <w:top w:w="0" w:type="dxa"/>
          <w:left w:w="108" w:type="dxa"/>
          <w:bottom w:w="0" w:type="dxa"/>
          <w:right w:w="108" w:type="dxa"/>
        </w:tblCellMar>
        <w:tblLook w:val="0000" w:noHBand="0" w:noVBand="0" w:firstColumn="0" w:lastRow="0" w:lastColumn="0" w:firstRow="0"/>
      </w:tblPr>
      <w:tblGrid>
        <w:gridCol w:w="1505"/>
        <w:gridCol w:w="1579"/>
        <w:gridCol w:w="1582"/>
        <w:gridCol w:w="1439"/>
        <w:gridCol w:w="1440"/>
        <w:gridCol w:w="1516"/>
      </w:tblGrid>
      <w:tr>
        <w:trPr>
          <w:ins w:id="1566" w:author="Author" w:date="2024-02-21T09:46:00Z"/>
        </w:trPr>
        <w:tc>
          <w:tcPr>
            <w:tcW w:w="1505" w:type="dxa"/>
            <w:tcBorders/>
          </w:tcPr>
          <w:p>
            <w:pPr>
              <w:pStyle w:val="Normal"/>
              <w:widowControl w:val="false"/>
              <w:spacing w:before="0" w:after="0"/>
              <w:rPr>
                <w:rFonts w:ascii="Arial" w:hAnsi="Arial"/>
                <w:szCs w:val="22"/>
              </w:rPr>
            </w:pPr>
            <w:r>
              <w:rPr>
                <w:rFonts w:ascii="Arial" w:hAnsi="Arial"/>
                <w:szCs w:val="22"/>
              </w:rPr>
              <w:t>Sample size</w:t>
            </w:r>
          </w:p>
        </w:tc>
        <w:tc>
          <w:tcPr>
            <w:tcW w:w="1579" w:type="dxa"/>
            <w:tcBorders/>
          </w:tcPr>
          <w:p>
            <w:pPr>
              <w:pStyle w:val="Normal"/>
              <w:widowControl w:val="false"/>
              <w:spacing w:before="0" w:after="0"/>
              <w:rPr>
                <w:rFonts w:ascii="Arial" w:hAnsi="Arial"/>
                <w:szCs w:val="22"/>
              </w:rPr>
            </w:pPr>
            <w:r>
              <w:rPr>
                <w:rFonts w:ascii="Arial" w:hAnsi="Arial"/>
                <w:szCs w:val="22"/>
              </w:rPr>
              <w:t>Interaction of DBP baseline with age change</w:t>
            </w:r>
          </w:p>
        </w:tc>
        <w:tc>
          <w:tcPr>
            <w:tcW w:w="1582" w:type="dxa"/>
            <w:tcBorders/>
          </w:tcPr>
          <w:p>
            <w:pPr>
              <w:pStyle w:val="Normal"/>
              <w:widowControl w:val="false"/>
              <w:spacing w:before="0" w:after="0"/>
              <w:rPr>
                <w:rFonts w:ascii="Arial" w:hAnsi="Arial"/>
                <w:szCs w:val="22"/>
              </w:rPr>
            </w:pPr>
            <w:r>
              <w:rPr>
                <w:rFonts w:ascii="Arial" w:hAnsi="Arial"/>
                <w:szCs w:val="22"/>
              </w:rPr>
              <w:t>Interaction of WHR baseline with age change</w:t>
            </w:r>
          </w:p>
        </w:tc>
        <w:tc>
          <w:tcPr>
            <w:tcW w:w="1439" w:type="dxa"/>
            <w:tcBorders/>
          </w:tcPr>
          <w:p>
            <w:pPr>
              <w:pStyle w:val="Normal"/>
              <w:widowControl w:val="false"/>
              <w:spacing w:before="0" w:after="0"/>
              <w:rPr>
                <w:rFonts w:ascii="Arial" w:hAnsi="Arial"/>
                <w:szCs w:val="22"/>
              </w:rPr>
            </w:pPr>
            <w:r>
              <w:rPr>
                <w:rFonts w:ascii="Arial" w:hAnsi="Arial"/>
                <w:szCs w:val="22"/>
              </w:rPr>
              <w:t>DBP change</w:t>
            </w:r>
          </w:p>
        </w:tc>
        <w:tc>
          <w:tcPr>
            <w:tcW w:w="1440" w:type="dxa"/>
            <w:tcBorders/>
          </w:tcPr>
          <w:p>
            <w:pPr>
              <w:pStyle w:val="Normal"/>
              <w:widowControl w:val="false"/>
              <w:spacing w:before="0" w:after="0"/>
              <w:rPr>
                <w:rFonts w:ascii="Arial" w:hAnsi="Arial"/>
                <w:szCs w:val="22"/>
              </w:rPr>
            </w:pPr>
            <w:r>
              <w:rPr>
                <w:rFonts w:ascii="Arial" w:hAnsi="Arial"/>
                <w:szCs w:val="22"/>
              </w:rPr>
              <w:t>WHR change</w:t>
            </w:r>
          </w:p>
        </w:tc>
        <w:tc>
          <w:tcPr>
            <w:tcW w:w="1516" w:type="dxa"/>
            <w:tcBorders/>
          </w:tcPr>
          <w:p>
            <w:pPr>
              <w:pStyle w:val="Normal"/>
              <w:widowControl w:val="false"/>
              <w:spacing w:before="0" w:after="0"/>
              <w:rPr>
                <w:rFonts w:ascii="Arial" w:hAnsi="Arial"/>
                <w:szCs w:val="22"/>
              </w:rPr>
            </w:pPr>
            <w:r>
              <w:rPr>
                <w:rFonts w:ascii="Arial" w:hAnsi="Arial"/>
                <w:szCs w:val="22"/>
              </w:rPr>
              <w:t>WHR factor</w:t>
            </w:r>
          </w:p>
        </w:tc>
      </w:tr>
      <w:tr>
        <w:trPr/>
        <w:tc>
          <w:tcPr>
            <w:tcW w:w="1505" w:type="dxa"/>
            <w:tcBorders/>
          </w:tcPr>
          <w:p>
            <w:pPr>
              <w:pStyle w:val="Normal"/>
              <w:widowControl w:val="false"/>
              <w:spacing w:before="0" w:after="0"/>
              <w:rPr>
                <w:rFonts w:ascii="Arial" w:hAnsi="Arial"/>
              </w:rPr>
            </w:pPr>
            <w:r>
              <w:rPr>
                <w:rFonts w:ascii="Arial" w:hAnsi="Arial"/>
              </w:rPr>
              <w:t>400</w:t>
            </w:r>
          </w:p>
        </w:tc>
        <w:tc>
          <w:tcPr>
            <w:tcW w:w="1579" w:type="dxa"/>
            <w:tcBorders/>
          </w:tcPr>
          <w:p>
            <w:pPr>
              <w:pStyle w:val="Normal"/>
              <w:widowControl w:val="false"/>
              <w:spacing w:before="0" w:after="0"/>
              <w:rPr>
                <w:rFonts w:ascii="Arial" w:hAnsi="Arial"/>
              </w:rPr>
            </w:pPr>
            <w:r>
              <w:rPr>
                <w:rFonts w:ascii="Arial" w:hAnsi="Arial"/>
              </w:rPr>
              <w:t>1.15</w:t>
            </w:r>
          </w:p>
        </w:tc>
        <w:tc>
          <w:tcPr>
            <w:tcW w:w="1582" w:type="dxa"/>
            <w:tcBorders/>
          </w:tcPr>
          <w:p>
            <w:pPr>
              <w:pStyle w:val="Normal"/>
              <w:widowControl w:val="false"/>
              <w:spacing w:before="0" w:after="0"/>
              <w:rPr>
                <w:rFonts w:ascii="Arial" w:hAnsi="Arial"/>
              </w:rPr>
            </w:pPr>
            <w:r>
              <w:rPr>
                <w:rFonts w:ascii="Arial" w:hAnsi="Arial"/>
              </w:rPr>
              <w:t>0</w:t>
            </w:r>
          </w:p>
        </w:tc>
        <w:tc>
          <w:tcPr>
            <w:tcW w:w="1439" w:type="dxa"/>
            <w:tcBorders/>
          </w:tcPr>
          <w:p>
            <w:pPr>
              <w:pStyle w:val="Normal"/>
              <w:widowControl w:val="false"/>
              <w:spacing w:before="0" w:after="0"/>
              <w:rPr>
                <w:rFonts w:ascii="Arial" w:hAnsi="Arial"/>
              </w:rPr>
            </w:pPr>
            <w:r>
              <w:rPr>
                <w:rFonts w:ascii="Arial" w:hAnsi="Arial"/>
              </w:rPr>
              <w:t>0</w:t>
            </w:r>
          </w:p>
        </w:tc>
        <w:tc>
          <w:tcPr>
            <w:tcW w:w="1440" w:type="dxa"/>
            <w:tcBorders/>
          </w:tcPr>
          <w:p>
            <w:pPr>
              <w:pStyle w:val="Normal"/>
              <w:widowControl w:val="false"/>
              <w:spacing w:before="0" w:after="0"/>
              <w:rPr>
                <w:rFonts w:ascii="Arial" w:hAnsi="Arial"/>
              </w:rPr>
            </w:pPr>
            <w:r>
              <w:rPr>
                <w:rFonts w:ascii="Arial" w:hAnsi="Arial"/>
              </w:rPr>
              <w:t>0</w:t>
            </w:r>
          </w:p>
        </w:tc>
        <w:tc>
          <w:tcPr>
            <w:tcW w:w="1516" w:type="dxa"/>
            <w:tcBorders/>
          </w:tcPr>
          <w:p>
            <w:pPr>
              <w:pStyle w:val="Normal"/>
              <w:widowControl w:val="false"/>
              <w:spacing w:before="0" w:after="0"/>
              <w:rPr>
                <w:rFonts w:ascii="Arial" w:hAnsi="Arial"/>
              </w:rPr>
            </w:pPr>
            <w:r>
              <w:rPr>
                <w:rFonts w:ascii="Arial" w:hAnsi="Arial"/>
              </w:rPr>
              <w:t>0.5</w:t>
            </w:r>
          </w:p>
        </w:tc>
      </w:tr>
      <w:tr>
        <w:trPr/>
        <w:tc>
          <w:tcPr>
            <w:tcW w:w="1505" w:type="dxa"/>
            <w:tcBorders/>
          </w:tcPr>
          <w:p>
            <w:pPr>
              <w:pStyle w:val="Normal"/>
              <w:widowControl w:val="false"/>
              <w:spacing w:before="0" w:after="0"/>
              <w:rPr>
                <w:rFonts w:ascii="Arial" w:hAnsi="Arial"/>
              </w:rPr>
            </w:pPr>
            <w:r>
              <w:rPr>
                <w:rFonts w:ascii="Arial" w:hAnsi="Arial"/>
              </w:rPr>
              <w:t>600</w:t>
            </w:r>
          </w:p>
        </w:tc>
        <w:tc>
          <w:tcPr>
            <w:tcW w:w="1579" w:type="dxa"/>
            <w:tcBorders/>
          </w:tcPr>
          <w:p>
            <w:pPr>
              <w:pStyle w:val="Normal"/>
              <w:widowControl w:val="false"/>
              <w:spacing w:before="0" w:after="0"/>
              <w:rPr>
                <w:rFonts w:ascii="Arial" w:hAnsi="Arial"/>
              </w:rPr>
            </w:pPr>
            <w:r>
              <w:rPr>
                <w:rFonts w:ascii="Arial" w:hAnsi="Arial"/>
              </w:rPr>
              <w:t>3.68</w:t>
            </w:r>
          </w:p>
        </w:tc>
        <w:tc>
          <w:tcPr>
            <w:tcW w:w="1582" w:type="dxa"/>
            <w:tcBorders/>
          </w:tcPr>
          <w:p>
            <w:pPr>
              <w:pStyle w:val="Normal"/>
              <w:widowControl w:val="false"/>
              <w:spacing w:before="0" w:after="0"/>
              <w:rPr>
                <w:rFonts w:ascii="Arial" w:hAnsi="Arial"/>
              </w:rPr>
            </w:pPr>
            <w:r>
              <w:rPr>
                <w:rFonts w:ascii="Arial" w:hAnsi="Arial"/>
              </w:rPr>
              <w:t>0</w:t>
            </w:r>
          </w:p>
        </w:tc>
        <w:tc>
          <w:tcPr>
            <w:tcW w:w="1439" w:type="dxa"/>
            <w:tcBorders/>
          </w:tcPr>
          <w:p>
            <w:pPr>
              <w:pStyle w:val="Normal"/>
              <w:widowControl w:val="false"/>
              <w:spacing w:before="0" w:after="0"/>
              <w:rPr>
                <w:rFonts w:ascii="Arial" w:hAnsi="Arial"/>
              </w:rPr>
            </w:pPr>
            <w:r>
              <w:rPr>
                <w:rFonts w:ascii="Arial" w:hAnsi="Arial"/>
              </w:rPr>
              <w:t>0</w:t>
            </w:r>
          </w:p>
        </w:tc>
        <w:tc>
          <w:tcPr>
            <w:tcW w:w="1440" w:type="dxa"/>
            <w:tcBorders/>
          </w:tcPr>
          <w:p>
            <w:pPr>
              <w:pStyle w:val="Normal"/>
              <w:widowControl w:val="false"/>
              <w:spacing w:before="0" w:after="0"/>
              <w:rPr>
                <w:rFonts w:ascii="Arial" w:hAnsi="Arial"/>
              </w:rPr>
            </w:pPr>
            <w:r>
              <w:rPr>
                <w:rFonts w:ascii="Arial" w:hAnsi="Arial"/>
              </w:rPr>
              <w:t>0</w:t>
            </w:r>
          </w:p>
        </w:tc>
        <w:tc>
          <w:tcPr>
            <w:tcW w:w="1516" w:type="dxa"/>
            <w:tcBorders/>
          </w:tcPr>
          <w:p>
            <w:pPr>
              <w:pStyle w:val="Normal"/>
              <w:widowControl w:val="false"/>
              <w:spacing w:before="0" w:after="0"/>
              <w:rPr>
                <w:rFonts w:ascii="Arial" w:hAnsi="Arial"/>
              </w:rPr>
            </w:pPr>
            <w:r>
              <w:rPr>
                <w:rFonts w:ascii="Arial" w:hAnsi="Arial"/>
              </w:rPr>
              <w:t>0.5</w:t>
            </w:r>
          </w:p>
        </w:tc>
      </w:tr>
      <w:tr>
        <w:trPr/>
        <w:tc>
          <w:tcPr>
            <w:tcW w:w="1505" w:type="dxa"/>
            <w:tcBorders/>
          </w:tcPr>
          <w:p>
            <w:pPr>
              <w:pStyle w:val="Normal"/>
              <w:widowControl w:val="false"/>
              <w:spacing w:before="0" w:after="0"/>
              <w:rPr>
                <w:rFonts w:ascii="Arial" w:hAnsi="Arial"/>
              </w:rPr>
            </w:pPr>
            <w:r>
              <w:rPr>
                <w:rFonts w:ascii="Arial" w:hAnsi="Arial"/>
              </w:rPr>
              <w:t>800</w:t>
            </w:r>
          </w:p>
        </w:tc>
        <w:tc>
          <w:tcPr>
            <w:tcW w:w="1579" w:type="dxa"/>
            <w:tcBorders/>
          </w:tcPr>
          <w:p>
            <w:pPr>
              <w:pStyle w:val="Normal"/>
              <w:widowControl w:val="false"/>
              <w:spacing w:before="0" w:after="0"/>
              <w:rPr>
                <w:rFonts w:ascii="Arial" w:hAnsi="Arial"/>
              </w:rPr>
            </w:pPr>
            <w:r>
              <w:rPr>
                <w:rFonts w:ascii="Arial" w:hAnsi="Arial"/>
              </w:rPr>
              <w:t>18</w:t>
            </w:r>
          </w:p>
        </w:tc>
        <w:tc>
          <w:tcPr>
            <w:tcW w:w="1582" w:type="dxa"/>
            <w:tcBorders/>
          </w:tcPr>
          <w:p>
            <w:pPr>
              <w:pStyle w:val="Normal"/>
              <w:widowControl w:val="false"/>
              <w:spacing w:before="0" w:after="0"/>
              <w:rPr>
                <w:rFonts w:ascii="Arial" w:hAnsi="Arial"/>
              </w:rPr>
            </w:pPr>
            <w:r>
              <w:rPr>
                <w:rFonts w:ascii="Arial" w:hAnsi="Arial"/>
              </w:rPr>
              <w:t>0</w:t>
            </w:r>
          </w:p>
        </w:tc>
        <w:tc>
          <w:tcPr>
            <w:tcW w:w="1439" w:type="dxa"/>
            <w:tcBorders/>
          </w:tcPr>
          <w:p>
            <w:pPr>
              <w:pStyle w:val="Normal"/>
              <w:widowControl w:val="false"/>
              <w:spacing w:before="0" w:after="0"/>
              <w:rPr>
                <w:rFonts w:ascii="Arial" w:hAnsi="Arial"/>
              </w:rPr>
            </w:pPr>
            <w:r>
              <w:rPr>
                <w:rFonts w:ascii="Arial" w:hAnsi="Arial"/>
              </w:rPr>
              <w:t>0.05</w:t>
            </w:r>
          </w:p>
        </w:tc>
        <w:tc>
          <w:tcPr>
            <w:tcW w:w="1440" w:type="dxa"/>
            <w:tcBorders/>
          </w:tcPr>
          <w:p>
            <w:pPr>
              <w:pStyle w:val="Normal"/>
              <w:widowControl w:val="false"/>
              <w:spacing w:before="0" w:after="0"/>
              <w:rPr>
                <w:rFonts w:ascii="Arial" w:hAnsi="Arial"/>
              </w:rPr>
            </w:pPr>
            <w:r>
              <w:rPr>
                <w:rFonts w:ascii="Arial" w:hAnsi="Arial"/>
              </w:rPr>
              <w:t>0</w:t>
            </w:r>
          </w:p>
        </w:tc>
        <w:tc>
          <w:tcPr>
            <w:tcW w:w="1516" w:type="dxa"/>
            <w:tcBorders/>
          </w:tcPr>
          <w:p>
            <w:pPr>
              <w:pStyle w:val="Normal"/>
              <w:widowControl w:val="false"/>
              <w:spacing w:before="0" w:after="0"/>
              <w:rPr>
                <w:rFonts w:ascii="Arial" w:hAnsi="Arial"/>
              </w:rPr>
            </w:pPr>
            <w:r>
              <w:rPr>
                <w:rFonts w:ascii="Arial" w:hAnsi="Arial"/>
              </w:rPr>
              <w:t>0.5</w:t>
            </w:r>
          </w:p>
        </w:tc>
      </w:tr>
      <w:tr>
        <w:trPr/>
        <w:tc>
          <w:tcPr>
            <w:tcW w:w="1505" w:type="dxa"/>
            <w:tcBorders/>
          </w:tcPr>
          <w:p>
            <w:pPr>
              <w:pStyle w:val="Normal"/>
              <w:widowControl w:val="false"/>
              <w:spacing w:before="0" w:after="0"/>
              <w:rPr>
                <w:rFonts w:ascii="Arial" w:hAnsi="Arial"/>
              </w:rPr>
            </w:pPr>
            <w:r>
              <w:rPr>
                <w:rFonts w:ascii="Arial" w:hAnsi="Arial"/>
              </w:rPr>
              <w:t>1000</w:t>
            </w:r>
          </w:p>
        </w:tc>
        <w:tc>
          <w:tcPr>
            <w:tcW w:w="1579" w:type="dxa"/>
            <w:tcBorders/>
          </w:tcPr>
          <w:p>
            <w:pPr>
              <w:pStyle w:val="Normal"/>
              <w:widowControl w:val="false"/>
              <w:spacing w:before="0" w:after="0"/>
              <w:rPr>
                <w:rFonts w:ascii="Arial" w:hAnsi="Arial"/>
              </w:rPr>
            </w:pPr>
            <w:r>
              <w:rPr>
                <w:rFonts w:ascii="Arial" w:hAnsi="Arial"/>
              </w:rPr>
              <w:t>40.3</w:t>
            </w:r>
          </w:p>
        </w:tc>
        <w:tc>
          <w:tcPr>
            <w:tcW w:w="1582" w:type="dxa"/>
            <w:tcBorders/>
          </w:tcPr>
          <w:p>
            <w:pPr>
              <w:pStyle w:val="Normal"/>
              <w:widowControl w:val="false"/>
              <w:spacing w:before="0" w:after="0"/>
              <w:rPr>
                <w:rFonts w:ascii="Arial" w:hAnsi="Arial"/>
              </w:rPr>
            </w:pPr>
            <w:r>
              <w:rPr>
                <w:rFonts w:ascii="Arial" w:hAnsi="Arial"/>
              </w:rPr>
              <w:t>0</w:t>
            </w:r>
          </w:p>
        </w:tc>
        <w:tc>
          <w:tcPr>
            <w:tcW w:w="1439" w:type="dxa"/>
            <w:tcBorders/>
          </w:tcPr>
          <w:p>
            <w:pPr>
              <w:pStyle w:val="Normal"/>
              <w:widowControl w:val="false"/>
              <w:spacing w:before="0" w:after="0"/>
              <w:rPr>
                <w:rFonts w:ascii="Arial" w:hAnsi="Arial"/>
              </w:rPr>
            </w:pPr>
            <w:r>
              <w:rPr>
                <w:rFonts w:ascii="Arial" w:hAnsi="Arial"/>
              </w:rPr>
              <w:t>0.05</w:t>
            </w:r>
          </w:p>
        </w:tc>
        <w:tc>
          <w:tcPr>
            <w:tcW w:w="1440" w:type="dxa"/>
            <w:tcBorders/>
          </w:tcPr>
          <w:p>
            <w:pPr>
              <w:pStyle w:val="Normal"/>
              <w:widowControl w:val="false"/>
              <w:spacing w:before="0" w:after="0"/>
              <w:rPr>
                <w:rFonts w:ascii="Arial" w:hAnsi="Arial"/>
              </w:rPr>
            </w:pPr>
            <w:r>
              <w:rPr>
                <w:rFonts w:ascii="Arial" w:hAnsi="Arial"/>
              </w:rPr>
              <w:t>0</w:t>
            </w:r>
          </w:p>
        </w:tc>
        <w:tc>
          <w:tcPr>
            <w:tcW w:w="1516" w:type="dxa"/>
            <w:tcBorders/>
          </w:tcPr>
          <w:p>
            <w:pPr>
              <w:pStyle w:val="Normal"/>
              <w:widowControl w:val="false"/>
              <w:spacing w:before="0" w:after="0"/>
              <w:rPr>
                <w:rFonts w:ascii="Arial" w:hAnsi="Arial"/>
              </w:rPr>
            </w:pPr>
            <w:r>
              <w:rPr>
                <w:rFonts w:ascii="Arial" w:hAnsi="Arial"/>
              </w:rPr>
              <w:t>0.5</w:t>
            </w:r>
          </w:p>
        </w:tc>
      </w:tr>
      <w:tr>
        <w:trPr/>
        <w:tc>
          <w:tcPr>
            <w:tcW w:w="1505" w:type="dxa"/>
            <w:tcBorders/>
          </w:tcPr>
          <w:p>
            <w:pPr>
              <w:pStyle w:val="Normal"/>
              <w:widowControl w:val="false"/>
              <w:spacing w:before="0" w:after="0"/>
              <w:rPr>
                <w:rFonts w:ascii="Arial" w:hAnsi="Arial"/>
              </w:rPr>
            </w:pPr>
            <w:r>
              <w:rPr>
                <w:rFonts w:ascii="Arial" w:hAnsi="Arial"/>
              </w:rPr>
              <w:t>400</w:t>
            </w:r>
          </w:p>
        </w:tc>
        <w:tc>
          <w:tcPr>
            <w:tcW w:w="1579" w:type="dxa"/>
            <w:tcBorders/>
          </w:tcPr>
          <w:p>
            <w:pPr>
              <w:pStyle w:val="Normal"/>
              <w:widowControl w:val="false"/>
              <w:spacing w:before="0" w:after="0"/>
              <w:rPr>
                <w:rFonts w:ascii="Arial" w:hAnsi="Arial"/>
              </w:rPr>
            </w:pPr>
            <w:r>
              <w:rPr>
                <w:rFonts w:ascii="Arial" w:hAnsi="Arial"/>
              </w:rPr>
              <w:t>1.10</w:t>
            </w:r>
          </w:p>
        </w:tc>
        <w:tc>
          <w:tcPr>
            <w:tcW w:w="1582" w:type="dxa"/>
            <w:tcBorders/>
          </w:tcPr>
          <w:p>
            <w:pPr>
              <w:pStyle w:val="Normal"/>
              <w:widowControl w:val="false"/>
              <w:spacing w:before="0" w:after="0"/>
              <w:rPr>
                <w:rFonts w:ascii="Arial" w:hAnsi="Arial"/>
              </w:rPr>
            </w:pPr>
            <w:r>
              <w:rPr>
                <w:rFonts w:ascii="Arial" w:hAnsi="Arial"/>
              </w:rPr>
              <w:t>0</w:t>
            </w:r>
          </w:p>
        </w:tc>
        <w:tc>
          <w:tcPr>
            <w:tcW w:w="1439" w:type="dxa"/>
            <w:tcBorders/>
          </w:tcPr>
          <w:p>
            <w:pPr>
              <w:pStyle w:val="Normal"/>
              <w:widowControl w:val="false"/>
              <w:spacing w:before="0" w:after="0"/>
              <w:rPr>
                <w:rFonts w:ascii="Arial" w:hAnsi="Arial"/>
              </w:rPr>
            </w:pPr>
            <w:r>
              <w:rPr>
                <w:rFonts w:ascii="Arial" w:hAnsi="Arial"/>
              </w:rPr>
              <w:t>0</w:t>
            </w:r>
          </w:p>
        </w:tc>
        <w:tc>
          <w:tcPr>
            <w:tcW w:w="1440" w:type="dxa"/>
            <w:tcBorders/>
          </w:tcPr>
          <w:p>
            <w:pPr>
              <w:pStyle w:val="Normal"/>
              <w:widowControl w:val="false"/>
              <w:spacing w:before="0" w:after="0"/>
              <w:rPr>
                <w:rFonts w:ascii="Arial" w:hAnsi="Arial"/>
              </w:rPr>
            </w:pPr>
            <w:r>
              <w:rPr>
                <w:rFonts w:ascii="Arial" w:hAnsi="Arial"/>
              </w:rPr>
              <w:t>0</w:t>
            </w:r>
          </w:p>
        </w:tc>
        <w:tc>
          <w:tcPr>
            <w:tcW w:w="1516" w:type="dxa"/>
            <w:tcBorders/>
          </w:tcPr>
          <w:p>
            <w:pPr>
              <w:pStyle w:val="Normal"/>
              <w:widowControl w:val="false"/>
              <w:spacing w:before="0" w:after="0"/>
              <w:rPr>
                <w:rFonts w:ascii="Arial" w:hAnsi="Arial"/>
              </w:rPr>
            </w:pPr>
            <w:r>
              <w:rPr>
                <w:rFonts w:ascii="Arial" w:hAnsi="Arial"/>
              </w:rPr>
              <w:t>1</w:t>
            </w:r>
          </w:p>
        </w:tc>
      </w:tr>
      <w:tr>
        <w:trPr/>
        <w:tc>
          <w:tcPr>
            <w:tcW w:w="1505" w:type="dxa"/>
            <w:tcBorders/>
          </w:tcPr>
          <w:p>
            <w:pPr>
              <w:pStyle w:val="Normal"/>
              <w:widowControl w:val="false"/>
              <w:spacing w:before="0" w:after="0"/>
              <w:rPr>
                <w:rFonts w:ascii="Arial" w:hAnsi="Arial"/>
              </w:rPr>
            </w:pPr>
            <w:r>
              <w:rPr>
                <w:rFonts w:ascii="Arial" w:hAnsi="Arial"/>
              </w:rPr>
              <w:t>600</w:t>
            </w:r>
          </w:p>
        </w:tc>
        <w:tc>
          <w:tcPr>
            <w:tcW w:w="1579" w:type="dxa"/>
            <w:tcBorders/>
          </w:tcPr>
          <w:p>
            <w:pPr>
              <w:pStyle w:val="Normal"/>
              <w:widowControl w:val="false"/>
              <w:spacing w:before="0" w:after="0"/>
              <w:rPr>
                <w:rFonts w:ascii="Arial" w:hAnsi="Arial"/>
              </w:rPr>
            </w:pPr>
            <w:r>
              <w:rPr>
                <w:rFonts w:ascii="Arial" w:hAnsi="Arial"/>
              </w:rPr>
              <w:t>4.26</w:t>
            </w:r>
          </w:p>
        </w:tc>
        <w:tc>
          <w:tcPr>
            <w:tcW w:w="1582" w:type="dxa"/>
            <w:tcBorders/>
          </w:tcPr>
          <w:p>
            <w:pPr>
              <w:pStyle w:val="Normal"/>
              <w:widowControl w:val="false"/>
              <w:spacing w:before="0" w:after="0"/>
              <w:rPr>
                <w:rFonts w:ascii="Arial" w:hAnsi="Arial"/>
              </w:rPr>
            </w:pPr>
            <w:r>
              <w:rPr>
                <w:rFonts w:ascii="Arial" w:hAnsi="Arial"/>
              </w:rPr>
              <w:t>0</w:t>
            </w:r>
          </w:p>
        </w:tc>
        <w:tc>
          <w:tcPr>
            <w:tcW w:w="1439" w:type="dxa"/>
            <w:tcBorders/>
          </w:tcPr>
          <w:p>
            <w:pPr>
              <w:pStyle w:val="Normal"/>
              <w:widowControl w:val="false"/>
              <w:spacing w:before="0" w:after="0"/>
              <w:rPr>
                <w:rFonts w:ascii="Arial" w:hAnsi="Arial"/>
              </w:rPr>
            </w:pPr>
            <w:r>
              <w:rPr>
                <w:rFonts w:ascii="Arial" w:hAnsi="Arial"/>
              </w:rPr>
              <w:t>0</w:t>
            </w:r>
          </w:p>
        </w:tc>
        <w:tc>
          <w:tcPr>
            <w:tcW w:w="1440" w:type="dxa"/>
            <w:tcBorders/>
          </w:tcPr>
          <w:p>
            <w:pPr>
              <w:pStyle w:val="Normal"/>
              <w:widowControl w:val="false"/>
              <w:spacing w:before="0" w:after="0"/>
              <w:rPr>
                <w:rFonts w:ascii="Arial" w:hAnsi="Arial"/>
              </w:rPr>
            </w:pPr>
            <w:r>
              <w:rPr>
                <w:rFonts w:ascii="Arial" w:hAnsi="Arial"/>
              </w:rPr>
              <w:t>0</w:t>
            </w:r>
          </w:p>
        </w:tc>
        <w:tc>
          <w:tcPr>
            <w:tcW w:w="1516" w:type="dxa"/>
            <w:tcBorders/>
          </w:tcPr>
          <w:p>
            <w:pPr>
              <w:pStyle w:val="Normal"/>
              <w:widowControl w:val="false"/>
              <w:spacing w:before="0" w:after="0"/>
              <w:rPr>
                <w:rFonts w:ascii="Arial" w:hAnsi="Arial"/>
              </w:rPr>
            </w:pPr>
            <w:r>
              <w:rPr>
                <w:rFonts w:ascii="Arial" w:hAnsi="Arial"/>
              </w:rPr>
              <w:t>1</w:t>
            </w:r>
          </w:p>
        </w:tc>
      </w:tr>
      <w:tr>
        <w:trPr/>
        <w:tc>
          <w:tcPr>
            <w:tcW w:w="1505" w:type="dxa"/>
            <w:tcBorders/>
          </w:tcPr>
          <w:p>
            <w:pPr>
              <w:pStyle w:val="Normal"/>
              <w:widowControl w:val="false"/>
              <w:spacing w:before="0" w:after="0"/>
              <w:rPr>
                <w:rFonts w:ascii="Arial" w:hAnsi="Arial"/>
              </w:rPr>
            </w:pPr>
            <w:r>
              <w:rPr>
                <w:rFonts w:ascii="Arial" w:hAnsi="Arial"/>
              </w:rPr>
              <w:t>800</w:t>
            </w:r>
          </w:p>
        </w:tc>
        <w:tc>
          <w:tcPr>
            <w:tcW w:w="1579" w:type="dxa"/>
            <w:tcBorders/>
          </w:tcPr>
          <w:p>
            <w:pPr>
              <w:pStyle w:val="Normal"/>
              <w:widowControl w:val="false"/>
              <w:spacing w:before="0" w:after="0"/>
              <w:rPr>
                <w:rFonts w:ascii="Arial" w:hAnsi="Arial"/>
              </w:rPr>
            </w:pPr>
            <w:r>
              <w:rPr>
                <w:rFonts w:ascii="Arial" w:hAnsi="Arial"/>
              </w:rPr>
              <w:t>8.80</w:t>
            </w:r>
          </w:p>
        </w:tc>
        <w:tc>
          <w:tcPr>
            <w:tcW w:w="1582" w:type="dxa"/>
            <w:tcBorders/>
          </w:tcPr>
          <w:p>
            <w:pPr>
              <w:pStyle w:val="Normal"/>
              <w:widowControl w:val="false"/>
              <w:spacing w:before="0" w:after="0"/>
              <w:rPr>
                <w:rFonts w:ascii="Arial" w:hAnsi="Arial"/>
              </w:rPr>
            </w:pPr>
            <w:r>
              <w:rPr>
                <w:rFonts w:ascii="Arial" w:hAnsi="Arial"/>
              </w:rPr>
              <w:t>0</w:t>
            </w:r>
          </w:p>
        </w:tc>
        <w:tc>
          <w:tcPr>
            <w:tcW w:w="1439" w:type="dxa"/>
            <w:tcBorders/>
          </w:tcPr>
          <w:p>
            <w:pPr>
              <w:pStyle w:val="Normal"/>
              <w:widowControl w:val="false"/>
              <w:spacing w:before="0" w:after="0"/>
              <w:rPr>
                <w:rFonts w:ascii="Arial" w:hAnsi="Arial"/>
              </w:rPr>
            </w:pPr>
            <w:r>
              <w:rPr>
                <w:rFonts w:ascii="Arial" w:hAnsi="Arial"/>
              </w:rPr>
              <w:t>0.06</w:t>
            </w:r>
          </w:p>
        </w:tc>
        <w:tc>
          <w:tcPr>
            <w:tcW w:w="1440" w:type="dxa"/>
            <w:tcBorders/>
          </w:tcPr>
          <w:p>
            <w:pPr>
              <w:pStyle w:val="Normal"/>
              <w:widowControl w:val="false"/>
              <w:spacing w:before="0" w:after="0"/>
              <w:rPr>
                <w:rFonts w:ascii="Arial" w:hAnsi="Arial"/>
              </w:rPr>
            </w:pPr>
            <w:r>
              <w:rPr>
                <w:rFonts w:ascii="Arial" w:hAnsi="Arial"/>
              </w:rPr>
              <w:t>0</w:t>
            </w:r>
          </w:p>
        </w:tc>
        <w:tc>
          <w:tcPr>
            <w:tcW w:w="1516" w:type="dxa"/>
            <w:tcBorders/>
          </w:tcPr>
          <w:p>
            <w:pPr>
              <w:pStyle w:val="Normal"/>
              <w:widowControl w:val="false"/>
              <w:spacing w:before="0" w:after="0"/>
              <w:rPr>
                <w:rFonts w:ascii="Arial" w:hAnsi="Arial"/>
              </w:rPr>
            </w:pPr>
            <w:r>
              <w:rPr>
                <w:rFonts w:ascii="Arial" w:hAnsi="Arial"/>
              </w:rPr>
              <w:t>1</w:t>
            </w:r>
          </w:p>
        </w:tc>
      </w:tr>
      <w:tr>
        <w:trPr/>
        <w:tc>
          <w:tcPr>
            <w:tcW w:w="1505" w:type="dxa"/>
            <w:tcBorders/>
          </w:tcPr>
          <w:p>
            <w:pPr>
              <w:pStyle w:val="Normal"/>
              <w:widowControl w:val="false"/>
              <w:spacing w:before="0" w:after="0"/>
              <w:rPr>
                <w:rFonts w:ascii="Arial" w:hAnsi="Arial"/>
              </w:rPr>
            </w:pPr>
            <w:r>
              <w:rPr>
                <w:rFonts w:ascii="Arial" w:hAnsi="Arial"/>
              </w:rPr>
              <w:t>1000</w:t>
            </w:r>
          </w:p>
        </w:tc>
        <w:tc>
          <w:tcPr>
            <w:tcW w:w="1579" w:type="dxa"/>
            <w:tcBorders/>
          </w:tcPr>
          <w:p>
            <w:pPr>
              <w:pStyle w:val="Normal"/>
              <w:widowControl w:val="false"/>
              <w:spacing w:before="0" w:after="0"/>
              <w:rPr>
                <w:rFonts w:ascii="Arial" w:hAnsi="Arial"/>
              </w:rPr>
            </w:pPr>
            <w:r>
              <w:rPr>
                <w:rFonts w:ascii="Arial" w:hAnsi="Arial"/>
              </w:rPr>
              <w:t>8.33</w:t>
            </w:r>
          </w:p>
        </w:tc>
        <w:tc>
          <w:tcPr>
            <w:tcW w:w="1582" w:type="dxa"/>
            <w:tcBorders/>
          </w:tcPr>
          <w:p>
            <w:pPr>
              <w:pStyle w:val="Normal"/>
              <w:widowControl w:val="false"/>
              <w:spacing w:before="0" w:after="0"/>
              <w:rPr>
                <w:rFonts w:ascii="Arial" w:hAnsi="Arial"/>
              </w:rPr>
            </w:pPr>
            <w:r>
              <w:rPr>
                <w:rFonts w:ascii="Arial" w:hAnsi="Arial"/>
              </w:rPr>
              <w:t>0</w:t>
            </w:r>
          </w:p>
        </w:tc>
        <w:tc>
          <w:tcPr>
            <w:tcW w:w="1439" w:type="dxa"/>
            <w:tcBorders/>
          </w:tcPr>
          <w:p>
            <w:pPr>
              <w:pStyle w:val="Normal"/>
              <w:widowControl w:val="false"/>
              <w:spacing w:before="0" w:after="0"/>
              <w:rPr>
                <w:rFonts w:ascii="Arial" w:hAnsi="Arial"/>
              </w:rPr>
            </w:pPr>
            <w:r>
              <w:rPr>
                <w:rFonts w:ascii="Arial" w:hAnsi="Arial"/>
              </w:rPr>
              <w:t>0</w:t>
            </w:r>
          </w:p>
        </w:tc>
        <w:tc>
          <w:tcPr>
            <w:tcW w:w="1440" w:type="dxa"/>
            <w:tcBorders/>
          </w:tcPr>
          <w:p>
            <w:pPr>
              <w:pStyle w:val="Normal"/>
              <w:widowControl w:val="false"/>
              <w:spacing w:before="0" w:after="0"/>
              <w:rPr>
                <w:rFonts w:ascii="Arial" w:hAnsi="Arial"/>
              </w:rPr>
            </w:pPr>
            <w:r>
              <w:rPr>
                <w:rFonts w:ascii="Arial" w:hAnsi="Arial"/>
              </w:rPr>
              <w:t>0</w:t>
            </w:r>
          </w:p>
        </w:tc>
        <w:tc>
          <w:tcPr>
            <w:tcW w:w="1516" w:type="dxa"/>
            <w:tcBorders/>
          </w:tcPr>
          <w:p>
            <w:pPr>
              <w:pStyle w:val="Normal"/>
              <w:widowControl w:val="false"/>
              <w:spacing w:before="0" w:after="0"/>
              <w:rPr>
                <w:rFonts w:ascii="Arial" w:hAnsi="Arial"/>
              </w:rPr>
            </w:pPr>
            <w:r>
              <w:rPr>
                <w:rFonts w:ascii="Arial" w:hAnsi="Arial"/>
              </w:rPr>
              <w:t>1</w:t>
            </w:r>
          </w:p>
        </w:tc>
      </w:tr>
      <w:tr>
        <w:trPr/>
        <w:tc>
          <w:tcPr>
            <w:tcW w:w="1505" w:type="dxa"/>
            <w:tcBorders/>
          </w:tcPr>
          <w:p>
            <w:pPr>
              <w:pStyle w:val="Normal"/>
              <w:widowControl w:val="false"/>
              <w:spacing w:before="0" w:after="0"/>
              <w:rPr>
                <w:rFonts w:ascii="Arial" w:hAnsi="Arial"/>
              </w:rPr>
            </w:pPr>
            <w:r>
              <w:rPr>
                <w:rFonts w:ascii="Arial" w:hAnsi="Arial"/>
              </w:rPr>
              <w:t>400</w:t>
            </w:r>
          </w:p>
        </w:tc>
        <w:tc>
          <w:tcPr>
            <w:tcW w:w="1579" w:type="dxa"/>
            <w:tcBorders/>
          </w:tcPr>
          <w:p>
            <w:pPr>
              <w:pStyle w:val="Normal"/>
              <w:widowControl w:val="false"/>
              <w:spacing w:before="0" w:after="0"/>
              <w:rPr>
                <w:rFonts w:ascii="Arial" w:hAnsi="Arial"/>
              </w:rPr>
            </w:pPr>
            <w:r>
              <w:rPr>
                <w:rFonts w:ascii="Arial" w:hAnsi="Arial"/>
              </w:rPr>
              <w:t>2.26</w:t>
            </w:r>
          </w:p>
        </w:tc>
        <w:tc>
          <w:tcPr>
            <w:tcW w:w="1582" w:type="dxa"/>
            <w:tcBorders/>
          </w:tcPr>
          <w:p>
            <w:pPr>
              <w:pStyle w:val="Normal"/>
              <w:widowControl w:val="false"/>
              <w:spacing w:before="0" w:after="0"/>
              <w:rPr>
                <w:rFonts w:ascii="Arial" w:hAnsi="Arial"/>
              </w:rPr>
            </w:pPr>
            <w:r>
              <w:rPr>
                <w:rFonts w:ascii="Arial" w:hAnsi="Arial"/>
              </w:rPr>
              <w:t>0.09</w:t>
            </w:r>
          </w:p>
        </w:tc>
        <w:tc>
          <w:tcPr>
            <w:tcW w:w="1439" w:type="dxa"/>
            <w:tcBorders/>
          </w:tcPr>
          <w:p>
            <w:pPr>
              <w:pStyle w:val="Normal"/>
              <w:widowControl w:val="false"/>
              <w:spacing w:before="0" w:after="0"/>
              <w:rPr>
                <w:rFonts w:ascii="Arial" w:hAnsi="Arial"/>
              </w:rPr>
            </w:pPr>
            <w:r>
              <w:rPr>
                <w:rFonts w:ascii="Arial" w:hAnsi="Arial"/>
              </w:rPr>
              <w:t>0</w:t>
            </w:r>
          </w:p>
        </w:tc>
        <w:tc>
          <w:tcPr>
            <w:tcW w:w="1440" w:type="dxa"/>
            <w:tcBorders/>
          </w:tcPr>
          <w:p>
            <w:pPr>
              <w:pStyle w:val="Normal"/>
              <w:widowControl w:val="false"/>
              <w:spacing w:before="0" w:after="0"/>
              <w:rPr>
                <w:rFonts w:ascii="Arial" w:hAnsi="Arial"/>
              </w:rPr>
            </w:pPr>
            <w:r>
              <w:rPr>
                <w:rFonts w:ascii="Arial" w:hAnsi="Arial"/>
              </w:rPr>
              <w:t>0</w:t>
            </w:r>
          </w:p>
        </w:tc>
        <w:tc>
          <w:tcPr>
            <w:tcW w:w="1516" w:type="dxa"/>
            <w:tcBorders/>
          </w:tcPr>
          <w:p>
            <w:pPr>
              <w:pStyle w:val="Normal"/>
              <w:widowControl w:val="false"/>
              <w:spacing w:before="0" w:after="0"/>
              <w:rPr>
                <w:rFonts w:ascii="Arial" w:hAnsi="Arial"/>
              </w:rPr>
            </w:pPr>
            <w:r>
              <w:rPr>
                <w:rFonts w:ascii="Arial" w:hAnsi="Arial"/>
              </w:rPr>
              <w:t>1.5</w:t>
            </w:r>
          </w:p>
        </w:tc>
      </w:tr>
      <w:tr>
        <w:trPr/>
        <w:tc>
          <w:tcPr>
            <w:tcW w:w="1505" w:type="dxa"/>
            <w:tcBorders/>
          </w:tcPr>
          <w:p>
            <w:pPr>
              <w:pStyle w:val="Normal"/>
              <w:widowControl w:val="false"/>
              <w:spacing w:before="0" w:after="0"/>
              <w:rPr>
                <w:rFonts w:ascii="Arial" w:hAnsi="Arial"/>
              </w:rPr>
            </w:pPr>
            <w:r>
              <w:rPr>
                <w:rFonts w:ascii="Arial" w:hAnsi="Arial"/>
              </w:rPr>
              <w:t>600</w:t>
            </w:r>
          </w:p>
        </w:tc>
        <w:tc>
          <w:tcPr>
            <w:tcW w:w="1579" w:type="dxa"/>
            <w:tcBorders/>
          </w:tcPr>
          <w:p>
            <w:pPr>
              <w:pStyle w:val="Normal"/>
              <w:widowControl w:val="false"/>
              <w:spacing w:before="0" w:after="0"/>
              <w:rPr>
                <w:rFonts w:ascii="Arial" w:hAnsi="Arial"/>
              </w:rPr>
            </w:pPr>
            <w:r>
              <w:rPr>
                <w:rFonts w:ascii="Arial" w:hAnsi="Arial"/>
              </w:rPr>
              <w:t>1.94</w:t>
            </w:r>
          </w:p>
        </w:tc>
        <w:tc>
          <w:tcPr>
            <w:tcW w:w="1582" w:type="dxa"/>
            <w:tcBorders/>
          </w:tcPr>
          <w:p>
            <w:pPr>
              <w:pStyle w:val="Normal"/>
              <w:widowControl w:val="false"/>
              <w:spacing w:before="0" w:after="0"/>
              <w:rPr>
                <w:rFonts w:ascii="Arial" w:hAnsi="Arial"/>
              </w:rPr>
            </w:pPr>
            <w:r>
              <w:rPr>
                <w:rFonts w:ascii="Arial" w:hAnsi="Arial"/>
              </w:rPr>
              <w:t>0</w:t>
            </w:r>
          </w:p>
        </w:tc>
        <w:tc>
          <w:tcPr>
            <w:tcW w:w="1439" w:type="dxa"/>
            <w:tcBorders/>
          </w:tcPr>
          <w:p>
            <w:pPr>
              <w:pStyle w:val="Normal"/>
              <w:widowControl w:val="false"/>
              <w:spacing w:before="0" w:after="0"/>
              <w:rPr>
                <w:rFonts w:ascii="Arial" w:hAnsi="Arial"/>
              </w:rPr>
            </w:pPr>
            <w:r>
              <w:rPr>
                <w:rFonts w:ascii="Arial" w:hAnsi="Arial"/>
              </w:rPr>
              <w:t>0</w:t>
            </w:r>
          </w:p>
        </w:tc>
        <w:tc>
          <w:tcPr>
            <w:tcW w:w="1440" w:type="dxa"/>
            <w:tcBorders/>
          </w:tcPr>
          <w:p>
            <w:pPr>
              <w:pStyle w:val="Normal"/>
              <w:widowControl w:val="false"/>
              <w:spacing w:before="0" w:after="0"/>
              <w:rPr>
                <w:rFonts w:ascii="Arial" w:hAnsi="Arial"/>
              </w:rPr>
            </w:pPr>
            <w:r>
              <w:rPr>
                <w:rFonts w:ascii="Arial" w:hAnsi="Arial"/>
              </w:rPr>
              <w:t>0</w:t>
            </w:r>
          </w:p>
        </w:tc>
        <w:tc>
          <w:tcPr>
            <w:tcW w:w="1516" w:type="dxa"/>
            <w:tcBorders/>
          </w:tcPr>
          <w:p>
            <w:pPr>
              <w:pStyle w:val="Normal"/>
              <w:widowControl w:val="false"/>
              <w:spacing w:before="0" w:after="0"/>
              <w:rPr>
                <w:rFonts w:ascii="Arial" w:hAnsi="Arial"/>
              </w:rPr>
            </w:pPr>
            <w:r>
              <w:rPr>
                <w:rFonts w:ascii="Arial" w:hAnsi="Arial"/>
              </w:rPr>
              <w:t>1.5</w:t>
            </w:r>
          </w:p>
        </w:tc>
      </w:tr>
      <w:tr>
        <w:trPr/>
        <w:tc>
          <w:tcPr>
            <w:tcW w:w="1505" w:type="dxa"/>
            <w:tcBorders/>
          </w:tcPr>
          <w:p>
            <w:pPr>
              <w:pStyle w:val="Normal"/>
              <w:widowControl w:val="false"/>
              <w:spacing w:before="0" w:after="0"/>
              <w:rPr>
                <w:rFonts w:ascii="Arial" w:hAnsi="Arial"/>
              </w:rPr>
            </w:pPr>
            <w:r>
              <w:rPr>
                <w:rFonts w:ascii="Arial" w:hAnsi="Arial"/>
              </w:rPr>
              <w:t>800</w:t>
            </w:r>
          </w:p>
        </w:tc>
        <w:tc>
          <w:tcPr>
            <w:tcW w:w="1579" w:type="dxa"/>
            <w:tcBorders/>
          </w:tcPr>
          <w:p>
            <w:pPr>
              <w:pStyle w:val="Normal"/>
              <w:widowControl w:val="false"/>
              <w:spacing w:before="0" w:after="0"/>
              <w:rPr>
                <w:rFonts w:ascii="Arial" w:hAnsi="Arial"/>
              </w:rPr>
            </w:pPr>
            <w:r>
              <w:rPr>
                <w:rFonts w:ascii="Arial" w:hAnsi="Arial"/>
              </w:rPr>
              <w:t>39.4</w:t>
            </w:r>
          </w:p>
        </w:tc>
        <w:tc>
          <w:tcPr>
            <w:tcW w:w="1582" w:type="dxa"/>
            <w:tcBorders/>
          </w:tcPr>
          <w:p>
            <w:pPr>
              <w:pStyle w:val="Normal"/>
              <w:widowControl w:val="false"/>
              <w:spacing w:before="0" w:after="0"/>
              <w:rPr>
                <w:rFonts w:ascii="Arial" w:hAnsi="Arial"/>
              </w:rPr>
            </w:pPr>
            <w:r>
              <w:rPr>
                <w:rFonts w:ascii="Arial" w:hAnsi="Arial"/>
              </w:rPr>
              <w:t>0.09</w:t>
            </w:r>
          </w:p>
        </w:tc>
        <w:tc>
          <w:tcPr>
            <w:tcW w:w="1439" w:type="dxa"/>
            <w:tcBorders/>
          </w:tcPr>
          <w:p>
            <w:pPr>
              <w:pStyle w:val="Normal"/>
              <w:widowControl w:val="false"/>
              <w:spacing w:before="0" w:after="0"/>
              <w:rPr>
                <w:rFonts w:ascii="Arial" w:hAnsi="Arial"/>
              </w:rPr>
            </w:pPr>
            <w:r>
              <w:rPr>
                <w:rFonts w:ascii="Arial" w:hAnsi="Arial"/>
              </w:rPr>
              <w:t>0</w:t>
            </w:r>
          </w:p>
        </w:tc>
        <w:tc>
          <w:tcPr>
            <w:tcW w:w="1440" w:type="dxa"/>
            <w:tcBorders/>
          </w:tcPr>
          <w:p>
            <w:pPr>
              <w:pStyle w:val="Normal"/>
              <w:widowControl w:val="false"/>
              <w:spacing w:before="0" w:after="0"/>
              <w:rPr>
                <w:rFonts w:ascii="Arial" w:hAnsi="Arial"/>
              </w:rPr>
            </w:pPr>
            <w:r>
              <w:rPr>
                <w:rFonts w:ascii="Arial" w:hAnsi="Arial"/>
              </w:rPr>
              <w:t>0</w:t>
            </w:r>
          </w:p>
        </w:tc>
        <w:tc>
          <w:tcPr>
            <w:tcW w:w="1516" w:type="dxa"/>
            <w:tcBorders/>
          </w:tcPr>
          <w:p>
            <w:pPr>
              <w:pStyle w:val="Normal"/>
              <w:widowControl w:val="false"/>
              <w:spacing w:before="0" w:after="0"/>
              <w:rPr>
                <w:rFonts w:ascii="Arial" w:hAnsi="Arial"/>
              </w:rPr>
            </w:pPr>
            <w:r>
              <w:rPr>
                <w:rFonts w:ascii="Arial" w:hAnsi="Arial"/>
              </w:rPr>
              <w:t>1.5</w:t>
            </w:r>
          </w:p>
        </w:tc>
      </w:tr>
      <w:tr>
        <w:trPr/>
        <w:tc>
          <w:tcPr>
            <w:tcW w:w="1505" w:type="dxa"/>
            <w:tcBorders/>
          </w:tcPr>
          <w:p>
            <w:pPr>
              <w:pStyle w:val="Normal"/>
              <w:widowControl w:val="false"/>
              <w:spacing w:before="0" w:after="0"/>
              <w:rPr>
                <w:rFonts w:ascii="Arial" w:hAnsi="Arial"/>
              </w:rPr>
            </w:pPr>
            <w:r>
              <w:rPr>
                <w:rFonts w:ascii="Arial" w:hAnsi="Arial"/>
              </w:rPr>
              <w:t>1000</w:t>
            </w:r>
          </w:p>
        </w:tc>
        <w:tc>
          <w:tcPr>
            <w:tcW w:w="1579" w:type="dxa"/>
            <w:tcBorders/>
          </w:tcPr>
          <w:p>
            <w:pPr>
              <w:pStyle w:val="Normal"/>
              <w:widowControl w:val="false"/>
              <w:spacing w:before="0" w:after="0"/>
              <w:rPr>
                <w:rFonts w:ascii="Arial" w:hAnsi="Arial"/>
              </w:rPr>
            </w:pPr>
            <w:r>
              <w:rPr>
                <w:rFonts w:ascii="Arial" w:hAnsi="Arial"/>
              </w:rPr>
              <w:t>78.4</w:t>
            </w:r>
          </w:p>
        </w:tc>
        <w:tc>
          <w:tcPr>
            <w:tcW w:w="1582" w:type="dxa"/>
            <w:tcBorders/>
          </w:tcPr>
          <w:p>
            <w:pPr>
              <w:pStyle w:val="Normal"/>
              <w:widowControl w:val="false"/>
              <w:spacing w:before="0" w:after="0"/>
              <w:rPr>
                <w:rFonts w:ascii="Arial" w:hAnsi="Arial"/>
              </w:rPr>
            </w:pPr>
            <w:r>
              <w:rPr>
                <w:rFonts w:ascii="Arial" w:hAnsi="Arial"/>
              </w:rPr>
              <w:t>0</w:t>
            </w:r>
          </w:p>
        </w:tc>
        <w:tc>
          <w:tcPr>
            <w:tcW w:w="1439" w:type="dxa"/>
            <w:tcBorders/>
          </w:tcPr>
          <w:p>
            <w:pPr>
              <w:pStyle w:val="Normal"/>
              <w:widowControl w:val="false"/>
              <w:spacing w:before="0" w:after="0"/>
              <w:rPr>
                <w:rFonts w:ascii="Arial" w:hAnsi="Arial"/>
              </w:rPr>
            </w:pPr>
            <w:r>
              <w:rPr>
                <w:rFonts w:ascii="Arial" w:hAnsi="Arial"/>
              </w:rPr>
              <w:t>0</w:t>
            </w:r>
          </w:p>
        </w:tc>
        <w:tc>
          <w:tcPr>
            <w:tcW w:w="1440" w:type="dxa"/>
            <w:tcBorders/>
          </w:tcPr>
          <w:p>
            <w:pPr>
              <w:pStyle w:val="Normal"/>
              <w:widowControl w:val="false"/>
              <w:spacing w:before="0" w:after="0"/>
              <w:rPr>
                <w:rFonts w:ascii="Arial" w:hAnsi="Arial"/>
              </w:rPr>
            </w:pPr>
            <w:r>
              <w:rPr>
                <w:rFonts w:ascii="Arial" w:hAnsi="Arial"/>
              </w:rPr>
              <w:t>0</w:t>
            </w:r>
          </w:p>
        </w:tc>
        <w:tc>
          <w:tcPr>
            <w:tcW w:w="1516" w:type="dxa"/>
            <w:tcBorders/>
          </w:tcPr>
          <w:p>
            <w:pPr>
              <w:pStyle w:val="Normal"/>
              <w:widowControl w:val="false"/>
              <w:spacing w:before="0" w:after="0"/>
              <w:rPr>
                <w:rFonts w:ascii="Arial" w:hAnsi="Arial"/>
              </w:rPr>
            </w:pPr>
            <w:r>
              <w:rPr>
                <w:rFonts w:ascii="Arial" w:hAnsi="Arial"/>
              </w:rPr>
              <w:t>1.5</w:t>
            </w:r>
          </w:p>
        </w:tc>
      </w:tr>
    </w:tbl>
    <w:p>
      <w:pPr>
        <w:sectPr>
          <w:headerReference w:type="default" r:id="rId66"/>
          <w:footerReference w:type="default" r:id="rId67"/>
          <w:footnotePr>
            <w:numFmt w:val="decimal"/>
          </w:footnotePr>
          <w:type w:val="nextPage"/>
          <w:pgSz w:w="11906" w:h="16838"/>
          <w:pgMar w:left="1134" w:right="1417" w:header="0" w:top="1417" w:footer="0" w:bottom="1417" w:gutter="0"/>
          <w:pgNumType w:fmt="decimal"/>
          <w:formProt w:val="false"/>
          <w:textDirection w:val="lrTb"/>
          <w:docGrid w:type="default" w:linePitch="360" w:charSpace="4096"/>
        </w:sectPr>
        <w:pStyle w:val="TableCaption"/>
        <w:rPr>
          <w:rFonts w:ascii="Arial" w:hAnsi="Arial"/>
          <w:b/>
          <w:b/>
        </w:rPr>
      </w:pPr>
      <w:r>
        <w:rPr>
          <w:rFonts w:ascii="Arial" w:hAnsi="Arial"/>
          <w:b/>
        </w:rPr>
      </w:r>
      <w:bookmarkStart w:id="68" w:name="move159401240"/>
      <w:bookmarkStart w:id="69" w:name="move159401240"/>
      <w:bookmarkEnd w:id="69"/>
    </w:p>
    <w:p>
      <w:pPr>
        <w:pStyle w:val="Caption1"/>
        <w:rPr>
          <w:rFonts w:ascii="Arial" w:hAnsi="Arial"/>
        </w:rPr>
      </w:pPr>
      <w:bookmarkStart w:id="70" w:name="_Ref89072559111"/>
      <w:r>
        <w:rPr>
          <w:rFonts w:ascii="Arial" w:hAnsi="Arial"/>
          <w:b/>
          <w:bCs/>
          <w:sz w:val="22"/>
          <w:szCs w:val="22"/>
        </w:rPr>
        <w:t xml:space="preserve">Table </w:t>
      </w:r>
      <w:bookmarkEnd w:id="70"/>
      <w:r>
        <w:rPr>
          <w:rFonts w:ascii="Arial" w:hAnsi="Arial"/>
          <w:b/>
          <w:bCs/>
          <w:sz w:val="22"/>
          <w:szCs w:val="22"/>
        </w:rPr>
        <w:t>7</w:t>
      </w:r>
      <w:r>
        <w:rPr>
          <w:rFonts w:ascii="Arial" w:hAnsi="Arial"/>
          <w:sz w:val="22"/>
          <w:szCs w:val="22"/>
        </w:rPr>
        <w:t>: Summary table with an overview of research questions, hypotheses, planned analyses and interpretation of outcomes</w:t>
      </w:r>
    </w:p>
    <w:tbl>
      <w:tblPr>
        <w:tblStyle w:val="TableGrid"/>
        <w:tblW w:w="15163"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601"/>
        <w:gridCol w:w="1549"/>
        <w:gridCol w:w="1597"/>
        <w:gridCol w:w="3272"/>
        <w:gridCol w:w="2344"/>
        <w:gridCol w:w="1702"/>
        <w:gridCol w:w="3097"/>
      </w:tblGrid>
      <w:tr>
        <w:trPr/>
        <w:tc>
          <w:tcPr>
            <w:tcW w:w="1601" w:type="dxa"/>
            <w:tcBorders/>
            <w:shd w:color="auto" w:fill="auto" w:val="clear"/>
          </w:tcPr>
          <w:p>
            <w:pPr>
              <w:pStyle w:val="Normal"/>
              <w:widowControl w:val="false"/>
              <w:suppressAutoHyphens w:val="true"/>
              <w:spacing w:before="0" w:after="200"/>
              <w:jc w:val="left"/>
              <w:rPr>
                <w:rFonts w:ascii="Arial" w:hAnsi="Arial"/>
                <w:b/>
                <w:b/>
                <w:bCs/>
                <w:kern w:val="0"/>
                <w:lang w:eastAsia="en-US" w:bidi="ar-SA"/>
              </w:rPr>
            </w:pPr>
            <w:r>
              <w:rPr>
                <w:rFonts w:ascii="Arial" w:hAnsi="Arial"/>
                <w:b/>
                <w:bCs/>
                <w:kern w:val="0"/>
                <w:lang w:eastAsia="en-US" w:bidi="ar-SA"/>
              </w:rPr>
              <w:t>Question</w:t>
            </w:r>
          </w:p>
        </w:tc>
        <w:tc>
          <w:tcPr>
            <w:tcW w:w="1549" w:type="dxa"/>
            <w:tcBorders/>
            <w:shd w:color="auto" w:fill="auto" w:val="clear"/>
          </w:tcPr>
          <w:p>
            <w:pPr>
              <w:pStyle w:val="Normal"/>
              <w:widowControl w:val="false"/>
              <w:suppressAutoHyphens w:val="true"/>
              <w:spacing w:before="0" w:after="200"/>
              <w:jc w:val="left"/>
              <w:rPr>
                <w:rFonts w:ascii="Arial" w:hAnsi="Arial"/>
                <w:b/>
                <w:b/>
                <w:bCs/>
                <w:kern w:val="0"/>
                <w:lang w:eastAsia="en-US" w:bidi="ar-SA"/>
              </w:rPr>
            </w:pPr>
            <w:r>
              <w:rPr>
                <w:rFonts w:ascii="Arial" w:hAnsi="Arial"/>
                <w:b/>
                <w:bCs/>
                <w:kern w:val="0"/>
                <w:lang w:eastAsia="en-US" w:bidi="ar-SA"/>
              </w:rPr>
              <w:t>Hypothesis</w:t>
            </w:r>
          </w:p>
        </w:tc>
        <w:tc>
          <w:tcPr>
            <w:tcW w:w="1597" w:type="dxa"/>
            <w:tcBorders/>
            <w:shd w:color="auto" w:fill="auto" w:val="clear"/>
          </w:tcPr>
          <w:p>
            <w:pPr>
              <w:pStyle w:val="Normal"/>
              <w:widowControl w:val="false"/>
              <w:suppressAutoHyphens w:val="true"/>
              <w:spacing w:before="0" w:after="200"/>
              <w:jc w:val="left"/>
              <w:rPr>
                <w:rFonts w:ascii="Arial" w:hAnsi="Arial"/>
                <w:b/>
                <w:b/>
                <w:bCs/>
                <w:kern w:val="0"/>
                <w:lang w:eastAsia="en-US" w:bidi="ar-SA"/>
              </w:rPr>
            </w:pPr>
            <w:r>
              <w:rPr>
                <w:rFonts w:ascii="Arial" w:hAnsi="Arial"/>
                <w:b/>
                <w:bCs/>
                <w:kern w:val="0"/>
                <w:lang w:eastAsia="en-US" w:bidi="ar-SA"/>
              </w:rPr>
              <w:t>Sampling plan</w:t>
            </w:r>
          </w:p>
        </w:tc>
        <w:tc>
          <w:tcPr>
            <w:tcW w:w="3272" w:type="dxa"/>
            <w:tcBorders/>
            <w:shd w:color="auto" w:fill="auto" w:val="clear"/>
          </w:tcPr>
          <w:p>
            <w:pPr>
              <w:pStyle w:val="Normal"/>
              <w:widowControl w:val="false"/>
              <w:suppressAutoHyphens w:val="true"/>
              <w:spacing w:before="0" w:after="200"/>
              <w:jc w:val="left"/>
              <w:rPr>
                <w:rFonts w:ascii="Arial" w:hAnsi="Arial"/>
                <w:b/>
                <w:b/>
                <w:bCs/>
                <w:kern w:val="0"/>
                <w:lang w:eastAsia="en-US" w:bidi="ar-SA"/>
              </w:rPr>
            </w:pPr>
            <w:r>
              <w:rPr>
                <w:rFonts w:ascii="Arial" w:hAnsi="Arial"/>
                <w:b/>
                <w:bCs/>
                <w:kern w:val="0"/>
                <w:lang w:eastAsia="en-US" w:bidi="ar-SA"/>
              </w:rPr>
              <w:t>Analysis Plan</w:t>
            </w:r>
          </w:p>
        </w:tc>
        <w:tc>
          <w:tcPr>
            <w:tcW w:w="2344" w:type="dxa"/>
            <w:tcBorders/>
          </w:tcPr>
          <w:p>
            <w:pPr>
              <w:pStyle w:val="Normal"/>
              <w:widowControl w:val="false"/>
              <w:suppressAutoHyphens w:val="true"/>
              <w:spacing w:before="0" w:after="200"/>
              <w:jc w:val="left"/>
              <w:rPr>
                <w:rFonts w:ascii="Arial" w:hAnsi="Arial"/>
                <w:b/>
                <w:b/>
                <w:bCs/>
                <w:kern w:val="0"/>
                <w:lang w:eastAsia="en-US" w:bidi="ar-SA"/>
              </w:rPr>
            </w:pPr>
            <w:r>
              <w:rPr>
                <w:rFonts w:ascii="Arial" w:hAnsi="Arial"/>
                <w:b/>
                <w:bCs/>
                <w:kern w:val="0"/>
                <w:lang w:eastAsia="en-US" w:bidi="ar-SA"/>
              </w:rPr>
              <w:t>Rationale for deciding the sensitivity of the test for confirming or disconfirming the hypothesis</w:t>
            </w:r>
          </w:p>
        </w:tc>
        <w:tc>
          <w:tcPr>
            <w:tcW w:w="1702" w:type="dxa"/>
            <w:tcBorders/>
            <w:shd w:color="auto" w:fill="auto" w:val="clear"/>
          </w:tcPr>
          <w:p>
            <w:pPr>
              <w:pStyle w:val="Normal"/>
              <w:widowControl w:val="false"/>
              <w:suppressAutoHyphens w:val="true"/>
              <w:spacing w:before="0" w:after="200"/>
              <w:jc w:val="left"/>
              <w:rPr>
                <w:rFonts w:ascii="Arial" w:hAnsi="Arial"/>
                <w:b/>
                <w:b/>
                <w:bCs/>
                <w:kern w:val="0"/>
                <w:lang w:eastAsia="en-US" w:bidi="ar-SA"/>
              </w:rPr>
            </w:pPr>
            <w:r>
              <w:rPr>
                <w:rFonts w:ascii="Arial" w:hAnsi="Arial"/>
                <w:b/>
                <w:bCs/>
                <w:kern w:val="0"/>
                <w:lang w:eastAsia="en-US" w:bidi="ar-SA"/>
              </w:rPr>
              <w:t>Interpretation given different outcomes</w:t>
            </w:r>
          </w:p>
        </w:tc>
        <w:tc>
          <w:tcPr>
            <w:tcW w:w="3097" w:type="dxa"/>
            <w:tcBorders/>
          </w:tcPr>
          <w:p>
            <w:pPr>
              <w:pStyle w:val="Normal"/>
              <w:widowControl w:val="false"/>
              <w:suppressAutoHyphens w:val="true"/>
              <w:spacing w:before="0" w:after="200"/>
              <w:jc w:val="left"/>
              <w:rPr>
                <w:rFonts w:ascii="Arial" w:hAnsi="Arial"/>
                <w:b/>
                <w:b/>
                <w:bCs/>
                <w:kern w:val="0"/>
                <w:lang w:eastAsia="en-US" w:bidi="ar-SA"/>
              </w:rPr>
            </w:pPr>
            <w:r>
              <w:rPr>
                <w:rFonts w:ascii="Arial" w:hAnsi="Arial"/>
                <w:b/>
                <w:bCs/>
                <w:kern w:val="0"/>
                <w:lang w:eastAsia="en-US" w:bidi="ar-SA"/>
              </w:rPr>
              <w:t>Theory that could be shown wrong by the outcomes</w:t>
            </w:r>
          </w:p>
        </w:tc>
      </w:tr>
      <w:tr>
        <w:trPr>
          <w:trHeight w:val="1072" w:hRule="atLeast"/>
        </w:trPr>
        <w:tc>
          <w:tcPr>
            <w:tcW w:w="1601" w:type="dxa"/>
            <w:vMerge w:val="restart"/>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 xml:space="preserve">Does diastolicblood pressure predict </w:t>
            </w:r>
            <w:del w:id="1567" w:author="Unknown Author" w:date="2024-02-21T11:57:50Z">
              <w:r>
                <w:rPr>
                  <w:rFonts w:ascii="Arial" w:hAnsi="Arial"/>
                  <w:kern w:val="0"/>
                  <w:lang w:eastAsia="en-US" w:bidi="ar-SA"/>
                </w:rPr>
                <w:delText>WML</w:delText>
              </w:r>
            </w:del>
            <w:ins w:id="1568" w:author="Unknown Author" w:date="2024-02-21T11:57:50Z">
              <w:r>
                <w:rPr>
                  <w:rFonts w:eastAsia="Cambria" w:cs="Arial" w:ascii="Arial" w:hAnsi="Arial"/>
                  <w:kern w:val="0"/>
                  <w:sz w:val="24"/>
                  <w:szCs w:val="24"/>
                  <w:lang w:val="en-US" w:eastAsia="en-US" w:bidi="ar-SA"/>
                </w:rPr>
                <w:t>WMH</w:t>
              </w:r>
            </w:ins>
            <w:r>
              <w:rPr>
                <w:rFonts w:ascii="Arial" w:hAnsi="Arial"/>
                <w:kern w:val="0"/>
                <w:lang w:eastAsia="en-US" w:bidi="ar-SA"/>
              </w:rPr>
              <w:t xml:space="preserve"> progression?</w:t>
            </w:r>
          </w:p>
        </w:tc>
        <w:tc>
          <w:tcPr>
            <w:tcW w:w="1549" w:type="dxa"/>
            <w:vMerge w:val="restart"/>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 xml:space="preserve">H1: Higher diastolic blood pressure at baseline is associated with stronger increase in </w:t>
            </w:r>
            <w:del w:id="1569" w:author="Unknown Author" w:date="2024-02-21T11:57:52Z">
              <w:r>
                <w:rPr>
                  <w:rFonts w:ascii="Arial" w:hAnsi="Arial"/>
                  <w:kern w:val="0"/>
                  <w:lang w:eastAsia="en-US" w:bidi="ar-SA"/>
                </w:rPr>
                <w:delText>WML</w:delText>
              </w:r>
            </w:del>
            <w:ins w:id="1570" w:author="Unknown Author" w:date="2024-02-21T11:57:52Z">
              <w:r>
                <w:rPr>
                  <w:rFonts w:eastAsia="Cambria" w:cs="Arial" w:ascii="Arial" w:hAnsi="Arial"/>
                  <w:kern w:val="0"/>
                  <w:sz w:val="24"/>
                  <w:szCs w:val="24"/>
                  <w:lang w:val="en-US" w:eastAsia="en-US" w:bidi="ar-SA"/>
                </w:rPr>
                <w:t>WMH</w:t>
              </w:r>
            </w:ins>
            <w:r>
              <w:rPr>
                <w:rFonts w:ascii="Arial" w:hAnsi="Arial"/>
                <w:kern w:val="0"/>
                <w:lang w:eastAsia="en-US" w:bidi="ar-SA"/>
              </w:rPr>
              <w:t xml:space="preserve"> progression.</w:t>
            </w:r>
          </w:p>
        </w:tc>
        <w:tc>
          <w:tcPr>
            <w:tcW w:w="1597" w:type="dxa"/>
            <w:vMerge w:val="restart"/>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See section “Power Calculation”</w:t>
            </w:r>
          </w:p>
        </w:tc>
        <w:tc>
          <w:tcPr>
            <w:tcW w:w="3272" w:type="dxa"/>
            <w:vMerge w:val="restart"/>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Statistical model:</w:t>
              <w:br/>
              <w:t>M1:</w:t>
            </w:r>
          </w:p>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asinh(</w:t>
            </w:r>
            <w:del w:id="1571" w:author="Unknown Author" w:date="2024-02-21T11:57:53Z">
              <w:r>
                <w:rPr>
                  <w:rFonts w:ascii="Arial" w:hAnsi="Arial"/>
                  <w:kern w:val="0"/>
                  <w:lang w:eastAsia="en-US" w:bidi="ar-SA"/>
                </w:rPr>
                <w:delText>WML</w:delText>
              </w:r>
            </w:del>
            <w:ins w:id="1572" w:author="Unknown Author" w:date="2024-02-21T11:57:53Z">
              <w:r>
                <w:rPr>
                  <w:rFonts w:eastAsia="Cambria" w:cs="Arial" w:ascii="Arial" w:hAnsi="Arial"/>
                  <w:kern w:val="0"/>
                  <w:sz w:val="24"/>
                  <w:szCs w:val="24"/>
                  <w:lang w:val="en-US" w:eastAsia="en-US" w:bidi="ar-SA"/>
                </w:rPr>
                <w:t>WMH</w:t>
              </w:r>
            </w:ins>
            <w:r>
              <w:rPr>
                <w:rFonts w:ascii="Arial" w:hAnsi="Arial"/>
                <w:kern w:val="0"/>
                <w:lang w:eastAsia="en-US" w:bidi="ar-SA"/>
              </w:rPr>
              <w:t xml:space="preserve">) ~ Age_baseline + Age_change + DBP_baseline  + </w:t>
            </w:r>
            <w:r>
              <w:rPr>
                <w:rFonts w:ascii="Arial" w:hAnsi="Arial"/>
                <w:b/>
                <w:kern w:val="0"/>
                <w:lang w:eastAsia="en-US" w:bidi="ar-SA"/>
              </w:rPr>
              <w:t>DBP_baseline:Age_change</w:t>
            </w:r>
            <w:r>
              <w:rPr>
                <w:rFonts w:ascii="Arial" w:hAnsi="Arial"/>
                <w:kern w:val="0"/>
                <w:lang w:eastAsia="en-US" w:bidi="ar-SA"/>
              </w:rPr>
              <w:t xml:space="preserve"> + DBP_change + WHR_baseline + WHR_baseline:Age_change + WHR_change + gender +   HT_medication + TIV + (1|subj)</w:t>
            </w:r>
          </w:p>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 xml:space="preserve"> </w:t>
            </w:r>
          </w:p>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Inference:</w:t>
            </w:r>
          </w:p>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Frequentist/Bayes Factor analysis comparing M1 with a null model leaving out the term “</w:t>
            </w:r>
            <w:r>
              <w:rPr>
                <w:rFonts w:ascii="Arial" w:hAnsi="Arial"/>
                <w:b/>
                <w:kern w:val="0"/>
                <w:lang w:eastAsia="en-US" w:bidi="ar-SA"/>
              </w:rPr>
              <w:t>DBP_baseline:Age_change”</w:t>
            </w:r>
          </w:p>
        </w:tc>
        <w:tc>
          <w:tcPr>
            <w:tcW w:w="2344" w:type="dxa"/>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 xml:space="preserve">p&lt; 0.033 and BF &gt; 6 </w:t>
            </w:r>
          </w:p>
        </w:tc>
        <w:tc>
          <w:tcPr>
            <w:tcW w:w="170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positive evidence for H1</w:t>
            </w:r>
          </w:p>
        </w:tc>
        <w:tc>
          <w:tcPr>
            <w:tcW w:w="3097" w:type="dxa"/>
            <w:vMerge w:val="restart"/>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 xml:space="preserve">Diastolic blood pressure is a risk factor for progression of </w:t>
            </w:r>
            <w:del w:id="1573" w:author="Unknown Author" w:date="2024-02-21T11:57:55Z">
              <w:r>
                <w:rPr>
                  <w:rFonts w:ascii="Arial" w:hAnsi="Arial"/>
                  <w:kern w:val="0"/>
                  <w:lang w:eastAsia="en-US" w:bidi="ar-SA"/>
                </w:rPr>
                <w:delText>WML</w:delText>
              </w:r>
            </w:del>
            <w:ins w:id="1574" w:author="Unknown Author" w:date="2024-02-21T11:57:55Z">
              <w:r>
                <w:rPr>
                  <w:rFonts w:eastAsia="Cambria" w:cs="Arial" w:ascii="Arial" w:hAnsi="Arial"/>
                  <w:kern w:val="0"/>
                  <w:sz w:val="24"/>
                  <w:szCs w:val="24"/>
                  <w:lang w:val="en-US" w:eastAsia="en-US" w:bidi="ar-SA"/>
                </w:rPr>
                <w:t>WMH</w:t>
              </w:r>
            </w:ins>
            <w:r>
              <w:rPr>
                <w:rFonts w:ascii="Arial" w:hAnsi="Arial"/>
                <w:kern w:val="0"/>
                <w:lang w:eastAsia="en-US" w:bidi="ar-SA"/>
              </w:rPr>
              <w:t>.</w:t>
            </w:r>
          </w:p>
        </w:tc>
      </w:tr>
      <w:tr>
        <w:trPr>
          <w:trHeight w:val="1247" w:hRule="atLeast"/>
        </w:trPr>
        <w:tc>
          <w:tcPr>
            <w:tcW w:w="1601" w:type="dxa"/>
            <w:vMerge w:val="continue"/>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549" w:type="dxa"/>
            <w:vMerge w:val="continue"/>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597" w:type="dxa"/>
            <w:vMerge w:val="continue"/>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3272" w:type="dxa"/>
            <w:vMerge w:val="continue"/>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2344" w:type="dxa"/>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If p &lt; 0.033 and BF &gt; 3</w:t>
            </w:r>
          </w:p>
        </w:tc>
        <w:tc>
          <w:tcPr>
            <w:tcW w:w="170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moderate evidence for H1</w:t>
            </w:r>
          </w:p>
        </w:tc>
        <w:tc>
          <w:tcPr>
            <w:tcW w:w="3097" w:type="dxa"/>
            <w:vMerge w:val="continue"/>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r>
      <w:tr>
        <w:trPr>
          <w:trHeight w:val="1011" w:hRule="atLeast"/>
        </w:trPr>
        <w:tc>
          <w:tcPr>
            <w:tcW w:w="1601" w:type="dxa"/>
            <w:vMerge w:val="continue"/>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549" w:type="dxa"/>
            <w:vMerge w:val="continue"/>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597" w:type="dxa"/>
            <w:vMerge w:val="continue"/>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3272" w:type="dxa"/>
            <w:vMerge w:val="continue"/>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2344" w:type="dxa"/>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p &lt;0.033 and BF &gt; 1/3 and BF &lt; 3</w:t>
            </w:r>
          </w:p>
        </w:tc>
        <w:tc>
          <w:tcPr>
            <w:tcW w:w="170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 xml:space="preserve">If </w:t>
            </w:r>
            <w:r>
              <w:rPr>
                <w:rFonts w:eastAsia="Wingdings" w:cs="Wingdings" w:ascii="Arial" w:hAnsi="Arial"/>
                <w:kern w:val="0"/>
                <w:lang w:eastAsia="en-US" w:bidi="ar-SA"/>
              </w:rPr>
              <w:t></w:t>
            </w:r>
            <w:r>
              <w:rPr>
                <w:rFonts w:ascii="Arial" w:hAnsi="Arial"/>
                <w:kern w:val="0"/>
                <w:lang w:eastAsia="en-US" w:bidi="ar-SA"/>
              </w:rPr>
              <w:t xml:space="preserve"> weak evidence for H1</w:t>
            </w:r>
          </w:p>
        </w:tc>
        <w:tc>
          <w:tcPr>
            <w:tcW w:w="3097" w:type="dxa"/>
            <w:vMerge w:val="continue"/>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r>
      <w:tr>
        <w:trPr>
          <w:trHeight w:val="845" w:hRule="atLeast"/>
        </w:trPr>
        <w:tc>
          <w:tcPr>
            <w:tcW w:w="1601" w:type="dxa"/>
            <w:vMerge w:val="continue"/>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549" w:type="dxa"/>
            <w:vMerge w:val="continue"/>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597" w:type="dxa"/>
            <w:vMerge w:val="continue"/>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3272" w:type="dxa"/>
            <w:vMerge w:val="continue"/>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2344" w:type="dxa"/>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p &gt; 0.033 and BF &gt; 1/3 &lt;3</w:t>
            </w:r>
          </w:p>
        </w:tc>
        <w:tc>
          <w:tcPr>
            <w:tcW w:w="170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inconclusive evidence</w:t>
            </w:r>
          </w:p>
        </w:tc>
        <w:tc>
          <w:tcPr>
            <w:tcW w:w="3097" w:type="dxa"/>
            <w:vMerge w:val="continue"/>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r>
      <w:tr>
        <w:trPr>
          <w:trHeight w:val="1440" w:hRule="atLeast"/>
        </w:trPr>
        <w:tc>
          <w:tcPr>
            <w:tcW w:w="1601" w:type="dxa"/>
            <w:vMerge w:val="continue"/>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549" w:type="dxa"/>
            <w:vMerge w:val="continue"/>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597" w:type="dxa"/>
            <w:vMerge w:val="continue"/>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3272" w:type="dxa"/>
            <w:vMerge w:val="continue"/>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2344" w:type="dxa"/>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p &gt; 0.033 and BF &lt; 1/3</w:t>
            </w:r>
          </w:p>
        </w:tc>
        <w:tc>
          <w:tcPr>
            <w:tcW w:w="170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moderate evidence for H0</w:t>
            </w:r>
          </w:p>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3097" w:type="dxa"/>
            <w:vMerge w:val="continue"/>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r>
      <w:tr>
        <w:trPr>
          <w:trHeight w:val="984" w:hRule="atLeast"/>
        </w:trPr>
        <w:tc>
          <w:tcPr>
            <w:tcW w:w="1601" w:type="dxa"/>
            <w:vMerge w:val="continue"/>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549" w:type="dxa"/>
            <w:vMerge w:val="continue"/>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597" w:type="dxa"/>
            <w:vMerge w:val="continue"/>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3272" w:type="dxa"/>
            <w:vMerge w:val="continue"/>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2344" w:type="dxa"/>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p &gt; 0.033 and BF &lt; 1/6</w:t>
            </w:r>
          </w:p>
        </w:tc>
        <w:tc>
          <w:tcPr>
            <w:tcW w:w="170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positive  evidence for H0</w:t>
            </w:r>
          </w:p>
        </w:tc>
        <w:tc>
          <w:tcPr>
            <w:tcW w:w="3097" w:type="dxa"/>
            <w:vMerge w:val="continue"/>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r>
      <w:tr>
        <w:trPr>
          <w:trHeight w:val="1016" w:hRule="atLeast"/>
        </w:trPr>
        <w:tc>
          <w:tcPr>
            <w:tcW w:w="1601"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Is WMH progression associated with decline in executive function?</w:t>
            </w:r>
          </w:p>
        </w:tc>
        <w:tc>
          <w:tcPr>
            <w:tcW w:w="1549"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H2: Stronger increase in WMH volume from baseline to follow-up is associated with stronger decrease in executive function.</w:t>
            </w:r>
          </w:p>
        </w:tc>
        <w:tc>
          <w:tcPr>
            <w:tcW w:w="1597"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See section “Power Calculation”</w:t>
            </w:r>
          </w:p>
        </w:tc>
        <w:tc>
          <w:tcPr>
            <w:tcW w:w="327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Statistical model:</w:t>
              <w:br/>
              <w:t>M2:</w:t>
            </w:r>
          </w:p>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 xml:space="preserve">Z_exec ~ asinh(WMH)_baseline + </w:t>
            </w:r>
            <w:r>
              <w:rPr>
                <w:rFonts w:ascii="Arial" w:hAnsi="Arial"/>
                <w:b/>
                <w:kern w:val="0"/>
                <w:lang w:eastAsia="en-US" w:bidi="ar-SA"/>
              </w:rPr>
              <w:t>WMH_change</w:t>
            </w:r>
            <w:r>
              <w:rPr>
                <w:rFonts w:ascii="Arial" w:hAnsi="Arial"/>
                <w:kern w:val="0"/>
                <w:lang w:eastAsia="en-US" w:bidi="ar-SA"/>
              </w:rPr>
              <w:t xml:space="preserve"> + Age_baseline + Age_change :asinh(WMH)_baseline + Age_change + gender + education + CESD + (1|subj)</w:t>
              <w:br/>
            </w:r>
          </w:p>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Inference:</w:t>
            </w:r>
          </w:p>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Frequentist/Bayes Factor analysis comparing M2 with a null model leaving out the term “</w:t>
            </w:r>
            <w:r>
              <w:rPr>
                <w:rFonts w:ascii="Arial" w:hAnsi="Arial"/>
                <w:b/>
                <w:kern w:val="0"/>
                <w:lang w:eastAsia="en-US" w:bidi="ar-SA"/>
              </w:rPr>
              <w:t>WM</w:t>
            </w:r>
            <w:r>
              <w:rPr>
                <w:rFonts w:eastAsia="Cambria" w:cs="Arial" w:ascii="Arial" w:hAnsi="Arial"/>
                <w:b/>
                <w:kern w:val="0"/>
                <w:sz w:val="24"/>
                <w:szCs w:val="24"/>
                <w:lang w:val="en-US" w:eastAsia="en-US" w:bidi="ar-SA"/>
              </w:rPr>
              <w:t>H</w:t>
            </w:r>
            <w:r>
              <w:rPr>
                <w:rFonts w:ascii="Arial" w:hAnsi="Arial"/>
                <w:b/>
                <w:kern w:val="0"/>
                <w:lang w:eastAsia="en-US" w:bidi="ar-SA"/>
              </w:rPr>
              <w:t>_change”</w:t>
            </w:r>
          </w:p>
        </w:tc>
        <w:tc>
          <w:tcPr>
            <w:tcW w:w="2344" w:type="dxa"/>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 xml:space="preserve">p&lt; 0.033 and BF &gt; 6 </w:t>
            </w:r>
          </w:p>
        </w:tc>
        <w:tc>
          <w:tcPr>
            <w:tcW w:w="170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positive evidence for H1</w:t>
            </w:r>
          </w:p>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3097" w:type="dxa"/>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MRI markers of cSVD are associated with specific cognitive decline.</w:t>
            </w:r>
          </w:p>
        </w:tc>
      </w:tr>
      <w:tr>
        <w:trPr>
          <w:trHeight w:val="1014" w:hRule="atLeast"/>
        </w:trPr>
        <w:tc>
          <w:tcPr>
            <w:tcW w:w="1601"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549"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597"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327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2344" w:type="dxa"/>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If p &lt; 0.033 and BF &gt; 3</w:t>
            </w:r>
          </w:p>
        </w:tc>
        <w:tc>
          <w:tcPr>
            <w:tcW w:w="170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moderate evidence for H1</w:t>
            </w:r>
          </w:p>
        </w:tc>
        <w:tc>
          <w:tcPr>
            <w:tcW w:w="3097" w:type="dxa"/>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r>
      <w:tr>
        <w:trPr>
          <w:trHeight w:val="1014" w:hRule="atLeast"/>
        </w:trPr>
        <w:tc>
          <w:tcPr>
            <w:tcW w:w="1601"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549"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597"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327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2344" w:type="dxa"/>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p &lt;0.033 and BF &gt; 1/3 and BF &lt; 3</w:t>
            </w:r>
          </w:p>
        </w:tc>
        <w:tc>
          <w:tcPr>
            <w:tcW w:w="170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 xml:space="preserve">If </w:t>
            </w:r>
            <w:r>
              <w:rPr>
                <w:rFonts w:eastAsia="Wingdings" w:cs="Wingdings" w:ascii="Arial" w:hAnsi="Arial"/>
                <w:kern w:val="0"/>
                <w:lang w:eastAsia="en-US" w:bidi="ar-SA"/>
              </w:rPr>
              <w:t></w:t>
            </w:r>
            <w:r>
              <w:rPr>
                <w:rFonts w:ascii="Arial" w:hAnsi="Arial"/>
                <w:kern w:val="0"/>
                <w:lang w:eastAsia="en-US" w:bidi="ar-SA"/>
              </w:rPr>
              <w:t xml:space="preserve"> weak evidence for H1</w:t>
            </w:r>
          </w:p>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3097" w:type="dxa"/>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r>
      <w:tr>
        <w:trPr>
          <w:trHeight w:val="1014" w:hRule="atLeast"/>
        </w:trPr>
        <w:tc>
          <w:tcPr>
            <w:tcW w:w="1601"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549"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597"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327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2344" w:type="dxa"/>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p &gt; 0.033 and BF &gt; 1/3 &lt;3</w:t>
            </w:r>
          </w:p>
        </w:tc>
        <w:tc>
          <w:tcPr>
            <w:tcW w:w="170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inconclusive evidence</w:t>
            </w:r>
          </w:p>
        </w:tc>
        <w:tc>
          <w:tcPr>
            <w:tcW w:w="3097" w:type="dxa"/>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r>
      <w:tr>
        <w:trPr>
          <w:trHeight w:val="1014" w:hRule="atLeast"/>
        </w:trPr>
        <w:tc>
          <w:tcPr>
            <w:tcW w:w="1601"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549"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597"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327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2344" w:type="dxa"/>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p &gt; 0.033 and BF &lt; 1/3</w:t>
            </w:r>
          </w:p>
        </w:tc>
        <w:tc>
          <w:tcPr>
            <w:tcW w:w="170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moderate evidence for H0</w:t>
            </w:r>
          </w:p>
        </w:tc>
        <w:tc>
          <w:tcPr>
            <w:tcW w:w="3097" w:type="dxa"/>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r>
      <w:tr>
        <w:trPr>
          <w:trHeight w:val="1014" w:hRule="atLeast"/>
        </w:trPr>
        <w:tc>
          <w:tcPr>
            <w:tcW w:w="1601"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549"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597"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327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2344" w:type="dxa"/>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p &gt; 0.033 and BF &lt; 1/6</w:t>
            </w:r>
          </w:p>
        </w:tc>
        <w:tc>
          <w:tcPr>
            <w:tcW w:w="170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positive  evidence for H0</w:t>
            </w:r>
          </w:p>
        </w:tc>
        <w:tc>
          <w:tcPr>
            <w:tcW w:w="3097" w:type="dxa"/>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r>
      <w:tr>
        <w:trPr>
          <w:trHeight w:val="979" w:hRule="atLeast"/>
        </w:trPr>
        <w:tc>
          <w:tcPr>
            <w:tcW w:w="1601"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Is WMH progression associated with decline in general cognitive function?</w:t>
            </w:r>
          </w:p>
        </w:tc>
        <w:tc>
          <w:tcPr>
            <w:tcW w:w="1549"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H3: Stronger increase in WMH volume from baseline to follow-up is associated with stronger decrease in global cognition.</w:t>
            </w:r>
          </w:p>
        </w:tc>
        <w:tc>
          <w:tcPr>
            <w:tcW w:w="1597"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327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M3:</w:t>
            </w:r>
          </w:p>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 xml:space="preserve">Z_globalcog ~ asinh(WMH)_baseline + </w:t>
            </w:r>
            <w:r>
              <w:rPr>
                <w:rFonts w:ascii="Arial" w:hAnsi="Arial"/>
                <w:b/>
                <w:kern w:val="0"/>
                <w:lang w:eastAsia="en-US" w:bidi="ar-SA"/>
              </w:rPr>
              <w:t>WMH_change</w:t>
            </w:r>
            <w:r>
              <w:rPr>
                <w:rFonts w:ascii="Arial" w:hAnsi="Arial"/>
                <w:kern w:val="0"/>
                <w:lang w:eastAsia="en-US" w:bidi="ar-SA"/>
              </w:rPr>
              <w:t xml:space="preserve"> + Age_baseline + Age_change :asinh(WMH)_baseline+ Age_change + gender + education + CESD + (1|subj)</w:t>
            </w:r>
          </w:p>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Inference:</w:t>
            </w:r>
          </w:p>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Frequentist/Bayes Factor analysis comparing M3 with a null model leaving out the term “</w:t>
            </w:r>
            <w:r>
              <w:rPr>
                <w:rFonts w:ascii="Arial" w:hAnsi="Arial"/>
                <w:b/>
                <w:kern w:val="0"/>
                <w:lang w:eastAsia="en-US" w:bidi="ar-SA"/>
              </w:rPr>
              <w:t>WMH_change”</w:t>
            </w:r>
          </w:p>
        </w:tc>
        <w:tc>
          <w:tcPr>
            <w:tcW w:w="2344" w:type="dxa"/>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 xml:space="preserve">p&lt; 0.033 and BF &gt; 6 </w:t>
            </w:r>
          </w:p>
        </w:tc>
        <w:tc>
          <w:tcPr>
            <w:tcW w:w="170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positive evidence for H1</w:t>
            </w:r>
          </w:p>
        </w:tc>
        <w:tc>
          <w:tcPr>
            <w:tcW w:w="3097" w:type="dxa"/>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MRI markers of cSVD are associated with general cognitive decline</w:t>
            </w:r>
          </w:p>
        </w:tc>
      </w:tr>
      <w:tr>
        <w:trPr>
          <w:trHeight w:val="895" w:hRule="atLeast"/>
        </w:trPr>
        <w:tc>
          <w:tcPr>
            <w:tcW w:w="1601"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549"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597"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327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2344" w:type="dxa"/>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If p &lt; 0.033 and BF &gt; 3</w:t>
            </w:r>
          </w:p>
        </w:tc>
        <w:tc>
          <w:tcPr>
            <w:tcW w:w="170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moderate evidence for H1</w:t>
            </w:r>
          </w:p>
        </w:tc>
        <w:tc>
          <w:tcPr>
            <w:tcW w:w="3097" w:type="dxa"/>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r>
      <w:tr>
        <w:trPr>
          <w:trHeight w:val="1120" w:hRule="atLeast"/>
        </w:trPr>
        <w:tc>
          <w:tcPr>
            <w:tcW w:w="1601"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549"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597"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327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2344" w:type="dxa"/>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p &lt;0.033 and BF &gt; 1/3 and BF &lt; 3</w:t>
            </w:r>
          </w:p>
        </w:tc>
        <w:tc>
          <w:tcPr>
            <w:tcW w:w="170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 xml:space="preserve">If </w:t>
            </w:r>
            <w:r>
              <w:rPr>
                <w:rFonts w:eastAsia="Wingdings" w:cs="Wingdings" w:ascii="Arial" w:hAnsi="Arial"/>
                <w:kern w:val="0"/>
                <w:lang w:eastAsia="en-US" w:bidi="ar-SA"/>
              </w:rPr>
              <w:t></w:t>
            </w:r>
            <w:r>
              <w:rPr>
                <w:rFonts w:ascii="Arial" w:hAnsi="Arial"/>
                <w:kern w:val="0"/>
                <w:lang w:eastAsia="en-US" w:bidi="ar-SA"/>
              </w:rPr>
              <w:t xml:space="preserve"> weak evidence for H1</w:t>
            </w:r>
          </w:p>
        </w:tc>
        <w:tc>
          <w:tcPr>
            <w:tcW w:w="3097" w:type="dxa"/>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r>
      <w:tr>
        <w:trPr>
          <w:trHeight w:val="981" w:hRule="atLeast"/>
        </w:trPr>
        <w:tc>
          <w:tcPr>
            <w:tcW w:w="1601"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549"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597"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327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2344" w:type="dxa"/>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p &gt; 0.033 and BF &gt; 1/3 &lt;3</w:t>
            </w:r>
          </w:p>
        </w:tc>
        <w:tc>
          <w:tcPr>
            <w:tcW w:w="170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inconclusive evidence</w:t>
            </w:r>
          </w:p>
        </w:tc>
        <w:tc>
          <w:tcPr>
            <w:tcW w:w="3097" w:type="dxa"/>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r>
      <w:tr>
        <w:trPr>
          <w:trHeight w:val="995" w:hRule="atLeast"/>
        </w:trPr>
        <w:tc>
          <w:tcPr>
            <w:tcW w:w="1601"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549"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597"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327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2344" w:type="dxa"/>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p &gt; 0.033 and BF &lt; 1/3</w:t>
            </w:r>
          </w:p>
        </w:tc>
        <w:tc>
          <w:tcPr>
            <w:tcW w:w="170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moderate evidence for H0</w:t>
            </w:r>
          </w:p>
        </w:tc>
        <w:tc>
          <w:tcPr>
            <w:tcW w:w="3097" w:type="dxa"/>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r>
      <w:tr>
        <w:trPr>
          <w:trHeight w:val="1053" w:hRule="atLeast"/>
        </w:trPr>
        <w:tc>
          <w:tcPr>
            <w:tcW w:w="1601"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549"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1597"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327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c>
          <w:tcPr>
            <w:tcW w:w="2344" w:type="dxa"/>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p &gt; 0.033 and BF &lt; 1/6</w:t>
            </w:r>
          </w:p>
        </w:tc>
        <w:tc>
          <w:tcPr>
            <w:tcW w:w="1702" w:type="dxa"/>
            <w:tcBorders/>
            <w:shd w:color="auto" w:fill="auto" w:val="clear"/>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t>positive  evidence for H0</w:t>
            </w:r>
          </w:p>
        </w:tc>
        <w:tc>
          <w:tcPr>
            <w:tcW w:w="3097" w:type="dxa"/>
            <w:tcBorders/>
          </w:tcPr>
          <w:p>
            <w:pPr>
              <w:pStyle w:val="Normal"/>
              <w:widowControl w:val="false"/>
              <w:suppressAutoHyphens w:val="true"/>
              <w:spacing w:before="0" w:after="200"/>
              <w:jc w:val="left"/>
              <w:rPr>
                <w:rFonts w:ascii="Arial" w:hAnsi="Arial"/>
                <w:kern w:val="0"/>
                <w:lang w:eastAsia="en-US" w:bidi="ar-SA"/>
              </w:rPr>
            </w:pPr>
            <w:r>
              <w:rPr>
                <w:rFonts w:ascii="Arial" w:hAnsi="Arial"/>
                <w:kern w:val="0"/>
                <w:lang w:eastAsia="en-US" w:bidi="ar-SA"/>
              </w:rPr>
            </w:r>
          </w:p>
        </w:tc>
      </w:tr>
    </w:tbl>
    <w:p>
      <w:pPr>
        <w:pStyle w:val="Heading2"/>
        <w:rPr>
          <w:rFonts w:ascii="Arial" w:hAnsi="Arial"/>
          <w:ins w:id="1576" w:author="Author" w:date="2024-02-21T09:46:00Z"/>
          <w:b/>
          <w:b/>
          <w:bCs/>
        </w:rPr>
      </w:pPr>
      <w:ins w:id="1575" w:author="Author" w:date="2024-02-21T09:46:00Z">
        <w:r>
          <w:rPr>
            <w:rFonts w:ascii="Arial" w:hAnsi="Arial"/>
            <w:b/>
            <w:bCs/>
          </w:rPr>
        </w:r>
      </w:ins>
    </w:p>
    <w:p>
      <w:pPr>
        <w:sectPr>
          <w:headerReference w:type="default" r:id="rId68"/>
          <w:footerReference w:type="default" r:id="rId69"/>
          <w:footnotePr>
            <w:numFmt w:val="decimal"/>
          </w:footnotePr>
          <w:type w:val="nextPage"/>
          <w:pgSz w:orient="landscape" w:w="15840" w:h="12240"/>
          <w:pgMar w:left="1440" w:right="1440" w:header="0" w:top="1440" w:footer="1440" w:bottom="2002" w:gutter="0"/>
          <w:pgNumType w:fmt="decimal"/>
          <w:formProt w:val="false"/>
          <w:textDirection w:val="lrTb"/>
          <w:docGrid w:type="default" w:linePitch="100" w:charSpace="0"/>
        </w:sectPr>
        <w:pStyle w:val="TableCaption"/>
        <w:rPr>
          <w:rFonts w:ascii="Arial" w:hAnsi="Arial"/>
        </w:rPr>
      </w:pPr>
      <w:r>
        <w:rPr>
          <w:rFonts w:ascii="Arial" w:hAnsi="Arial"/>
        </w:rPr>
      </w:r>
    </w:p>
    <w:p>
      <w:pPr>
        <w:pStyle w:val="TableCaption"/>
        <w:rPr>
          <w:rFonts w:ascii="Arial" w:hAnsi="Arial"/>
        </w:rPr>
      </w:pPr>
      <w:ins w:id="1577" w:author="Unknown Author" w:date="2024-02-21T12:00:56Z">
        <w:r>
          <w:rPr>
            <w:rFonts w:ascii="Arial" w:hAnsi="Arial"/>
            <w:b/>
            <w:bCs/>
          </w:rPr>
          <w:t xml:space="preserve">Table 8: </w:t>
        </w:r>
      </w:ins>
      <w:ins w:id="1578" w:author="Unknown Author" w:date="2024-02-21T12:00:56Z">
        <w:r>
          <w:rPr>
            <w:rFonts w:ascii="Arial" w:hAnsi="Arial"/>
          </w:rPr>
          <w:t>Baseline demographic characteristics of participants included in the study</w:t>
        </w:r>
      </w:ins>
    </w:p>
    <w:tbl>
      <w:tblPr>
        <w:tblW w:w="4500" w:type="pct"/>
        <w:jc w:val="center"/>
        <w:tblInd w:w="0" w:type="dxa"/>
        <w:tblLayout w:type="fixed"/>
        <w:tblCellMar>
          <w:top w:w="0" w:type="dxa"/>
          <w:left w:w="0" w:type="dxa"/>
          <w:bottom w:w="0" w:type="dxa"/>
          <w:right w:w="10" w:type="dxa"/>
        </w:tblCellMar>
        <w:tblLook w:val="0000" w:noHBand="0" w:noVBand="0" w:firstColumn="0" w:lastRow="0" w:lastColumn="0" w:firstRow="0"/>
      </w:tblPr>
      <w:tblGrid>
        <w:gridCol w:w="2915"/>
        <w:gridCol w:w="2916"/>
        <w:gridCol w:w="2916"/>
        <w:gridCol w:w="2916"/>
      </w:tblGrid>
      <w:tr>
        <w:trPr>
          <w:tblHeader w:val="true"/>
          <w:trHeight w:val="360" w:hRule="atLeast"/>
        </w:trPr>
        <w:tc>
          <w:tcPr>
            <w:tcW w:w="2915" w:type="dxa"/>
            <w:tcBorders>
              <w:top w:val="single" w:sz="12" w:space="0" w:color="666666"/>
              <w:bottom w:val="single" w:sz="12" w:space="0" w:color="666666"/>
              <w:right w:val="single" w:sz="8" w:space="0" w:color="666666"/>
            </w:tcBorders>
            <w:shd w:color="auto" w:fill="FFFFFF" w:val="clear"/>
            <w:vAlign w:val="center"/>
          </w:tcPr>
          <w:p>
            <w:pPr>
              <w:pStyle w:val="Normal"/>
              <w:widowControl w:val="false"/>
              <w:spacing w:lineRule="exact" w:line="240" w:before="100" w:after="100"/>
              <w:ind w:left="100" w:right="100" w:hanging="0"/>
              <w:jc w:val="center"/>
              <w:rPr>
                <w:rFonts w:ascii="Arial" w:hAnsi="Arial"/>
              </w:rPr>
            </w:pPr>
            <w:r>
              <w:rPr>
                <w:rFonts w:ascii="Arial" w:hAnsi="Arial"/>
              </w:rPr>
            </w:r>
          </w:p>
        </w:tc>
        <w:tc>
          <w:tcPr>
            <w:tcW w:w="2916" w:type="dxa"/>
            <w:tcBorders>
              <w:top w:val="single" w:sz="12" w:space="0" w:color="666666"/>
              <w:left w:val="single" w:sz="8"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center"/>
              <w:rPr>
                <w:rFonts w:ascii="Arial" w:hAnsi="Arial" w:eastAsia="DejaVu Sans" w:cs="DejaVu Sans"/>
                <w:color w:val="000000"/>
                <w:sz w:val="22"/>
                <w:szCs w:val="22"/>
              </w:rPr>
            </w:pPr>
            <w:ins w:id="1579" w:author="Unknown Author" w:date="2024-02-21T12:00:56Z">
              <w:r>
                <w:rPr>
                  <w:rFonts w:eastAsia="DejaVu Sans" w:cs="DejaVu Sans" w:ascii="Arial" w:hAnsi="Arial"/>
                  <w:color w:val="000000"/>
                  <w:sz w:val="22"/>
                  <w:szCs w:val="22"/>
                </w:rPr>
                <w:t>N (%)</w:t>
              </w:r>
            </w:ins>
          </w:p>
        </w:tc>
        <w:tc>
          <w:tcPr>
            <w:tcW w:w="2916" w:type="dxa"/>
            <w:tcBorders>
              <w:top w:val="single" w:sz="12"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center"/>
              <w:rPr>
                <w:rFonts w:ascii="Arial" w:hAnsi="Arial" w:eastAsia="DejaVu Sans" w:cs="DejaVu Sans"/>
                <w:color w:val="000000"/>
                <w:sz w:val="22"/>
                <w:szCs w:val="22"/>
              </w:rPr>
            </w:pPr>
            <w:ins w:id="1580" w:author="Unknown Author" w:date="2024-02-21T12:00:56Z">
              <w:r>
                <w:rPr>
                  <w:rFonts w:eastAsia="DejaVu Sans" w:cs="DejaVu Sans" w:ascii="Arial" w:hAnsi="Arial"/>
                  <w:color w:val="000000"/>
                  <w:sz w:val="22"/>
                  <w:szCs w:val="22"/>
                </w:rPr>
                <w:t>Mean</w:t>
              </w:r>
            </w:ins>
          </w:p>
        </w:tc>
        <w:tc>
          <w:tcPr>
            <w:tcW w:w="2916" w:type="dxa"/>
            <w:tcBorders>
              <w:top w:val="single" w:sz="12"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center"/>
              <w:rPr>
                <w:rFonts w:ascii="Arial" w:hAnsi="Arial" w:eastAsia="DejaVu Sans" w:cs="DejaVu Sans"/>
                <w:color w:val="000000"/>
                <w:sz w:val="22"/>
                <w:szCs w:val="22"/>
              </w:rPr>
            </w:pPr>
            <w:ins w:id="1581" w:author="Unknown Author" w:date="2024-02-21T12:00:56Z">
              <w:r>
                <w:rPr>
                  <w:rFonts w:eastAsia="DejaVu Sans" w:cs="DejaVu Sans" w:ascii="Arial" w:hAnsi="Arial"/>
                  <w:color w:val="000000"/>
                  <w:sz w:val="22"/>
                  <w:szCs w:val="22"/>
                </w:rPr>
                <w:t>SD</w:t>
              </w:r>
            </w:ins>
          </w:p>
        </w:tc>
      </w:tr>
      <w:tr>
        <w:trPr>
          <w:trHeight w:val="360" w:hRule="atLeast"/>
        </w:trPr>
        <w:tc>
          <w:tcPr>
            <w:tcW w:w="2915" w:type="dxa"/>
            <w:tcBorders>
              <w:top w:val="single" w:sz="12" w:space="0" w:color="666666"/>
              <w:right w:val="single" w:sz="8"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582" w:author="Unknown Author" w:date="2024-02-21T12:00:56Z">
              <w:r>
                <w:rPr>
                  <w:rFonts w:eastAsia="DejaVu Sans" w:cs="DejaVu Sans" w:ascii="Arial" w:hAnsi="Arial"/>
                  <w:color w:val="000000"/>
                  <w:sz w:val="22"/>
                  <w:szCs w:val="22"/>
                </w:rPr>
                <w:t>Age (y)</w:t>
              </w:r>
            </w:ins>
          </w:p>
        </w:tc>
        <w:tc>
          <w:tcPr>
            <w:tcW w:w="2916" w:type="dxa"/>
            <w:tcBorders>
              <w:top w:val="single" w:sz="12" w:space="0" w:color="666666"/>
              <w:left w:val="single" w:sz="8"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583" w:author="Unknown Author" w:date="2024-02-21T12:00:56Z">
              <w:r>
                <w:rPr>
                  <w:rFonts w:eastAsia="DejaVu Sans" w:cs="DejaVu Sans" w:ascii="Arial" w:hAnsi="Arial"/>
                  <w:color w:val="000000"/>
                  <w:sz w:val="22"/>
                  <w:szCs w:val="22"/>
                </w:rPr>
                <w:t>596</w:t>
              </w:r>
            </w:ins>
          </w:p>
        </w:tc>
        <w:tc>
          <w:tcPr>
            <w:tcW w:w="2916" w:type="dxa"/>
            <w:tcBorders>
              <w:top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584" w:author="Unknown Author" w:date="2024-02-21T12:00:56Z">
              <w:r>
                <w:rPr>
                  <w:rFonts w:eastAsia="DejaVu Sans" w:cs="DejaVu Sans" w:ascii="Arial" w:hAnsi="Arial"/>
                  <w:color w:val="000000"/>
                  <w:sz w:val="22"/>
                  <w:szCs w:val="22"/>
                </w:rPr>
                <w:t>63.2</w:t>
              </w:r>
            </w:ins>
          </w:p>
        </w:tc>
        <w:tc>
          <w:tcPr>
            <w:tcW w:w="2916" w:type="dxa"/>
            <w:tcBorders>
              <w:top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585" w:author="Unknown Author" w:date="2024-02-21T12:00:56Z">
              <w:r>
                <w:rPr>
                  <w:rFonts w:eastAsia="DejaVu Sans" w:cs="DejaVu Sans" w:ascii="Arial" w:hAnsi="Arial"/>
                  <w:color w:val="000000"/>
                  <w:sz w:val="22"/>
                  <w:szCs w:val="22"/>
                </w:rPr>
                <w:t>8.94</w:t>
              </w:r>
            </w:ins>
          </w:p>
        </w:tc>
      </w:tr>
      <w:tr>
        <w:trPr>
          <w:trHeight w:val="360" w:hRule="atLeast"/>
        </w:trPr>
        <w:tc>
          <w:tcPr>
            <w:tcW w:w="2915" w:type="dxa"/>
            <w:tcBorders>
              <w:right w:val="single" w:sz="8"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586" w:author="Unknown Author" w:date="2024-02-21T12:00:56Z">
              <w:r>
                <w:rPr>
                  <w:rFonts w:eastAsia="DejaVu Sans" w:cs="DejaVu Sans" w:ascii="Arial" w:hAnsi="Arial"/>
                  <w:color w:val="000000"/>
                  <w:sz w:val="22"/>
                  <w:szCs w:val="22"/>
                </w:rPr>
                <w:t>Females</w:t>
              </w:r>
            </w:ins>
          </w:p>
        </w:tc>
        <w:tc>
          <w:tcPr>
            <w:tcW w:w="2916" w:type="dxa"/>
            <w:tcBorders>
              <w:left w:val="single" w:sz="8"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587" w:author="Unknown Author" w:date="2024-02-21T12:00:56Z">
              <w:r>
                <w:rPr>
                  <w:rFonts w:eastAsia="DejaVu Sans" w:cs="DejaVu Sans" w:ascii="Arial" w:hAnsi="Arial"/>
                  <w:color w:val="000000"/>
                  <w:sz w:val="22"/>
                  <w:szCs w:val="22"/>
                </w:rPr>
                <w:t>263 (44.1%)</w:t>
              </w:r>
            </w:ins>
          </w:p>
        </w:tc>
        <w:tc>
          <w:tcPr>
            <w:tcW w:w="2916" w:type="dxa"/>
            <w:tcBorders/>
            <w:shd w:color="auto" w:fill="FFFFFF" w:val="clear"/>
            <w:vAlign w:val="center"/>
          </w:tcPr>
          <w:p>
            <w:pPr>
              <w:pStyle w:val="Normal"/>
              <w:widowControl w:val="false"/>
              <w:spacing w:lineRule="exact" w:line="240" w:before="100" w:after="100"/>
              <w:ind w:left="100" w:right="100" w:hanging="0"/>
              <w:rPr>
                <w:rFonts w:ascii="Arial" w:hAnsi="Arial"/>
              </w:rPr>
            </w:pPr>
            <w:r>
              <w:rPr>
                <w:rFonts w:ascii="Arial" w:hAnsi="Arial"/>
              </w:rPr>
            </w:r>
          </w:p>
        </w:tc>
        <w:tc>
          <w:tcPr>
            <w:tcW w:w="2916" w:type="dxa"/>
            <w:tcBorders/>
            <w:shd w:color="auto" w:fill="FFFFFF" w:val="clear"/>
            <w:vAlign w:val="center"/>
          </w:tcPr>
          <w:p>
            <w:pPr>
              <w:pStyle w:val="Normal"/>
              <w:widowControl w:val="false"/>
              <w:spacing w:lineRule="exact" w:line="240" w:before="100" w:after="100"/>
              <w:ind w:left="100" w:right="100" w:hanging="0"/>
              <w:rPr>
                <w:rFonts w:ascii="Arial" w:hAnsi="Arial"/>
              </w:rPr>
            </w:pPr>
            <w:r>
              <w:rPr>
                <w:rFonts w:ascii="Arial" w:hAnsi="Arial"/>
              </w:rPr>
            </w:r>
          </w:p>
        </w:tc>
      </w:tr>
      <w:tr>
        <w:trPr>
          <w:trHeight w:val="360" w:hRule="atLeast"/>
        </w:trPr>
        <w:tc>
          <w:tcPr>
            <w:tcW w:w="2915" w:type="dxa"/>
            <w:tcBorders>
              <w:right w:val="single" w:sz="8"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588" w:author="Unknown Author" w:date="2024-02-21T12:00:56Z">
              <w:r>
                <w:rPr>
                  <w:rFonts w:eastAsia="DejaVu Sans" w:cs="DejaVu Sans" w:ascii="Arial" w:hAnsi="Arial"/>
                  <w:color w:val="000000"/>
                  <w:sz w:val="22"/>
                  <w:szCs w:val="22"/>
                </w:rPr>
                <w:t>Tertiary Education</w:t>
              </w:r>
            </w:ins>
          </w:p>
        </w:tc>
        <w:tc>
          <w:tcPr>
            <w:tcW w:w="2916" w:type="dxa"/>
            <w:tcBorders>
              <w:left w:val="single" w:sz="8"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589" w:author="Unknown Author" w:date="2024-02-21T12:00:56Z">
              <w:r>
                <w:rPr>
                  <w:rFonts w:eastAsia="DejaVu Sans" w:cs="DejaVu Sans" w:ascii="Arial" w:hAnsi="Arial"/>
                  <w:color w:val="000000"/>
                  <w:sz w:val="22"/>
                  <w:szCs w:val="22"/>
                </w:rPr>
                <w:t>313 (52.8%)</w:t>
              </w:r>
            </w:ins>
          </w:p>
        </w:tc>
        <w:tc>
          <w:tcPr>
            <w:tcW w:w="2916" w:type="dxa"/>
            <w:tcBorders/>
            <w:shd w:color="auto" w:fill="FFFFFF" w:val="clear"/>
            <w:vAlign w:val="center"/>
          </w:tcPr>
          <w:p>
            <w:pPr>
              <w:pStyle w:val="Normal"/>
              <w:widowControl w:val="false"/>
              <w:spacing w:lineRule="exact" w:line="240" w:before="100" w:after="100"/>
              <w:ind w:left="100" w:right="100" w:hanging="0"/>
              <w:rPr>
                <w:rFonts w:ascii="Arial" w:hAnsi="Arial"/>
              </w:rPr>
            </w:pPr>
            <w:r>
              <w:rPr>
                <w:rFonts w:ascii="Arial" w:hAnsi="Arial"/>
              </w:rPr>
            </w:r>
          </w:p>
        </w:tc>
        <w:tc>
          <w:tcPr>
            <w:tcW w:w="2916" w:type="dxa"/>
            <w:tcBorders/>
            <w:shd w:color="auto" w:fill="FFFFFF" w:val="clear"/>
            <w:vAlign w:val="center"/>
          </w:tcPr>
          <w:p>
            <w:pPr>
              <w:pStyle w:val="Normal"/>
              <w:widowControl w:val="false"/>
              <w:spacing w:lineRule="exact" w:line="240" w:before="100" w:after="100"/>
              <w:ind w:left="100" w:right="100" w:hanging="0"/>
              <w:rPr>
                <w:rFonts w:ascii="Arial" w:hAnsi="Arial"/>
              </w:rPr>
            </w:pPr>
            <w:r>
              <w:rPr>
                <w:rFonts w:ascii="Arial" w:hAnsi="Arial"/>
              </w:rPr>
            </w:r>
          </w:p>
        </w:tc>
      </w:tr>
      <w:tr>
        <w:trPr>
          <w:trHeight w:val="360" w:hRule="atLeast"/>
        </w:trPr>
        <w:tc>
          <w:tcPr>
            <w:tcW w:w="2915" w:type="dxa"/>
            <w:tcBorders>
              <w:right w:val="single" w:sz="8"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590" w:author="Unknown Author" w:date="2024-02-21T12:00:56Z">
              <w:r>
                <w:rPr>
                  <w:rFonts w:eastAsia="DejaVu Sans" w:cs="DejaVu Sans" w:ascii="Arial" w:hAnsi="Arial"/>
                  <w:color w:val="000000"/>
                  <w:sz w:val="22"/>
                  <w:szCs w:val="22"/>
                </w:rPr>
                <w:t>DBP (mmHg)</w:t>
              </w:r>
            </w:ins>
          </w:p>
        </w:tc>
        <w:tc>
          <w:tcPr>
            <w:tcW w:w="2916" w:type="dxa"/>
            <w:tcBorders>
              <w:left w:val="single" w:sz="8"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591" w:author="Unknown Author" w:date="2024-02-21T12:00:56Z">
              <w:r>
                <w:rPr>
                  <w:rFonts w:eastAsia="DejaVu Sans" w:cs="DejaVu Sans" w:ascii="Arial" w:hAnsi="Arial"/>
                  <w:color w:val="000000"/>
                  <w:sz w:val="22"/>
                  <w:szCs w:val="22"/>
                </w:rPr>
                <w:t>590</w:t>
              </w:r>
            </w:ins>
          </w:p>
        </w:tc>
        <w:tc>
          <w:tcPr>
            <w:tcW w:w="2916"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592" w:author="Unknown Author" w:date="2024-02-21T12:00:56Z">
              <w:r>
                <w:rPr>
                  <w:rFonts w:eastAsia="DejaVu Sans" w:cs="DejaVu Sans" w:ascii="Arial" w:hAnsi="Arial"/>
                  <w:color w:val="000000"/>
                  <w:sz w:val="22"/>
                  <w:szCs w:val="22"/>
                </w:rPr>
                <w:t>76.3</w:t>
              </w:r>
            </w:ins>
          </w:p>
        </w:tc>
        <w:tc>
          <w:tcPr>
            <w:tcW w:w="2916"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593" w:author="Unknown Author" w:date="2024-02-21T12:00:56Z">
              <w:r>
                <w:rPr>
                  <w:rFonts w:eastAsia="DejaVu Sans" w:cs="DejaVu Sans" w:ascii="Arial" w:hAnsi="Arial"/>
                  <w:color w:val="000000"/>
                  <w:sz w:val="22"/>
                  <w:szCs w:val="22"/>
                </w:rPr>
                <w:t>9.33</w:t>
              </w:r>
            </w:ins>
          </w:p>
        </w:tc>
      </w:tr>
      <w:tr>
        <w:trPr>
          <w:trHeight w:val="360" w:hRule="atLeast"/>
        </w:trPr>
        <w:tc>
          <w:tcPr>
            <w:tcW w:w="2915" w:type="dxa"/>
            <w:tcBorders>
              <w:right w:val="single" w:sz="8"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594" w:author="Unknown Author" w:date="2024-02-21T12:00:56Z">
              <w:r>
                <w:rPr>
                  <w:rFonts w:eastAsia="DejaVu Sans" w:cs="DejaVu Sans" w:ascii="Arial" w:hAnsi="Arial"/>
                  <w:color w:val="000000"/>
                  <w:sz w:val="22"/>
                  <w:szCs w:val="22"/>
                </w:rPr>
                <w:t>WHR</w:t>
              </w:r>
            </w:ins>
          </w:p>
        </w:tc>
        <w:tc>
          <w:tcPr>
            <w:tcW w:w="2916" w:type="dxa"/>
            <w:tcBorders>
              <w:left w:val="single" w:sz="8"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595" w:author="Unknown Author" w:date="2024-02-21T12:00:56Z">
              <w:r>
                <w:rPr>
                  <w:rFonts w:eastAsia="DejaVu Sans" w:cs="DejaVu Sans" w:ascii="Arial" w:hAnsi="Arial"/>
                  <w:color w:val="000000"/>
                  <w:sz w:val="22"/>
                  <w:szCs w:val="22"/>
                </w:rPr>
                <w:t>595</w:t>
              </w:r>
            </w:ins>
          </w:p>
        </w:tc>
        <w:tc>
          <w:tcPr>
            <w:tcW w:w="2916"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596" w:author="Unknown Author" w:date="2024-02-21T12:00:56Z">
              <w:r>
                <w:rPr>
                  <w:rFonts w:eastAsia="DejaVu Sans" w:cs="DejaVu Sans" w:ascii="Arial" w:hAnsi="Arial"/>
                  <w:color w:val="000000"/>
                  <w:sz w:val="22"/>
                  <w:szCs w:val="22"/>
                </w:rPr>
                <w:t>0.941</w:t>
              </w:r>
            </w:ins>
          </w:p>
        </w:tc>
        <w:tc>
          <w:tcPr>
            <w:tcW w:w="2916"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597" w:author="Unknown Author" w:date="2024-02-21T12:00:56Z">
              <w:r>
                <w:rPr>
                  <w:rFonts w:eastAsia="DejaVu Sans" w:cs="DejaVu Sans" w:ascii="Arial" w:hAnsi="Arial"/>
                  <w:color w:val="000000"/>
                  <w:sz w:val="22"/>
                  <w:szCs w:val="22"/>
                </w:rPr>
                <w:t>0.0855</w:t>
              </w:r>
            </w:ins>
          </w:p>
        </w:tc>
      </w:tr>
      <w:tr>
        <w:trPr>
          <w:trHeight w:val="360" w:hRule="atLeast"/>
        </w:trPr>
        <w:tc>
          <w:tcPr>
            <w:tcW w:w="2915" w:type="dxa"/>
            <w:tcBorders>
              <w:right w:val="single" w:sz="8"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598" w:author="Unknown Author" w:date="2024-02-21T12:00:56Z">
              <w:r>
                <w:rPr>
                  <w:rFonts w:eastAsia="DejaVu Sans" w:cs="DejaVu Sans" w:ascii="Arial" w:hAnsi="Arial"/>
                  <w:color w:val="000000"/>
                  <w:sz w:val="22"/>
                  <w:szCs w:val="22"/>
                </w:rPr>
                <w:t>CESD</w:t>
              </w:r>
            </w:ins>
          </w:p>
        </w:tc>
        <w:tc>
          <w:tcPr>
            <w:tcW w:w="2916" w:type="dxa"/>
            <w:tcBorders>
              <w:left w:val="single" w:sz="8"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599" w:author="Unknown Author" w:date="2024-02-21T12:00:56Z">
              <w:r>
                <w:rPr>
                  <w:rFonts w:eastAsia="DejaVu Sans" w:cs="DejaVu Sans" w:ascii="Arial" w:hAnsi="Arial"/>
                  <w:color w:val="000000"/>
                  <w:sz w:val="22"/>
                  <w:szCs w:val="22"/>
                </w:rPr>
                <w:t>554</w:t>
              </w:r>
            </w:ins>
          </w:p>
        </w:tc>
        <w:tc>
          <w:tcPr>
            <w:tcW w:w="2916"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600" w:author="Unknown Author" w:date="2024-02-21T12:00:56Z">
              <w:r>
                <w:rPr>
                  <w:rFonts w:eastAsia="DejaVu Sans" w:cs="DejaVu Sans" w:ascii="Arial" w:hAnsi="Arial"/>
                  <w:color w:val="000000"/>
                  <w:sz w:val="22"/>
                  <w:szCs w:val="22"/>
                </w:rPr>
                <w:t>2.64</w:t>
              </w:r>
            </w:ins>
          </w:p>
        </w:tc>
        <w:tc>
          <w:tcPr>
            <w:tcW w:w="2916"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601" w:author="Unknown Author" w:date="2024-02-21T12:00:56Z">
              <w:r>
                <w:rPr>
                  <w:rFonts w:eastAsia="DejaVu Sans" w:cs="DejaVu Sans" w:ascii="Arial" w:hAnsi="Arial"/>
                  <w:color w:val="000000"/>
                  <w:sz w:val="22"/>
                  <w:szCs w:val="22"/>
                </w:rPr>
                <w:t>0.8</w:t>
              </w:r>
            </w:ins>
          </w:p>
        </w:tc>
      </w:tr>
      <w:tr>
        <w:trPr>
          <w:trHeight w:val="360" w:hRule="atLeast"/>
        </w:trPr>
        <w:tc>
          <w:tcPr>
            <w:tcW w:w="2915" w:type="dxa"/>
            <w:tcBorders>
              <w:right w:val="single" w:sz="8"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602" w:author="Unknown Author" w:date="2024-02-21T12:00:56Z">
              <w:r>
                <w:rPr>
                  <w:rFonts w:eastAsia="DejaVu Sans" w:cs="DejaVu Sans" w:ascii="Arial" w:hAnsi="Arial"/>
                  <w:color w:val="000000"/>
                  <w:sz w:val="22"/>
                  <w:szCs w:val="22"/>
                </w:rPr>
                <w:t>Antihypertensive Medication</w:t>
              </w:r>
            </w:ins>
          </w:p>
        </w:tc>
        <w:tc>
          <w:tcPr>
            <w:tcW w:w="2916" w:type="dxa"/>
            <w:tcBorders>
              <w:left w:val="single" w:sz="8"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603" w:author="Unknown Author" w:date="2024-02-21T12:00:56Z">
              <w:r>
                <w:rPr>
                  <w:rFonts w:eastAsia="DejaVu Sans" w:cs="DejaVu Sans" w:ascii="Arial" w:hAnsi="Arial"/>
                  <w:color w:val="000000"/>
                  <w:sz w:val="22"/>
                  <w:szCs w:val="22"/>
                </w:rPr>
                <w:t>261 (43.9%)</w:t>
              </w:r>
            </w:ins>
          </w:p>
        </w:tc>
        <w:tc>
          <w:tcPr>
            <w:tcW w:w="2916" w:type="dxa"/>
            <w:tcBorders/>
            <w:shd w:color="auto" w:fill="FFFFFF" w:val="clear"/>
            <w:vAlign w:val="center"/>
          </w:tcPr>
          <w:p>
            <w:pPr>
              <w:pStyle w:val="Normal"/>
              <w:widowControl w:val="false"/>
              <w:spacing w:lineRule="exact" w:line="240" w:before="100" w:after="100"/>
              <w:ind w:left="100" w:right="100" w:hanging="0"/>
              <w:rPr>
                <w:rFonts w:ascii="Arial" w:hAnsi="Arial"/>
              </w:rPr>
            </w:pPr>
            <w:r>
              <w:rPr>
                <w:rFonts w:ascii="Arial" w:hAnsi="Arial"/>
              </w:rPr>
            </w:r>
          </w:p>
        </w:tc>
        <w:tc>
          <w:tcPr>
            <w:tcW w:w="2916" w:type="dxa"/>
            <w:tcBorders/>
            <w:shd w:color="auto" w:fill="FFFFFF" w:val="clear"/>
            <w:vAlign w:val="center"/>
          </w:tcPr>
          <w:p>
            <w:pPr>
              <w:pStyle w:val="Normal"/>
              <w:widowControl w:val="false"/>
              <w:spacing w:lineRule="exact" w:line="240" w:before="100" w:after="100"/>
              <w:ind w:left="100" w:right="100" w:hanging="0"/>
              <w:rPr>
                <w:rFonts w:ascii="Arial" w:hAnsi="Arial"/>
              </w:rPr>
            </w:pPr>
            <w:r>
              <w:rPr>
                <w:rFonts w:ascii="Arial" w:hAnsi="Arial"/>
              </w:rPr>
            </w:r>
          </w:p>
        </w:tc>
      </w:tr>
      <w:tr>
        <w:trPr>
          <w:trHeight w:val="360" w:hRule="atLeast"/>
        </w:trPr>
        <w:tc>
          <w:tcPr>
            <w:tcW w:w="2915" w:type="dxa"/>
            <w:tcBorders>
              <w:bottom w:val="single" w:sz="12" w:space="0" w:color="666666"/>
              <w:right w:val="single" w:sz="8"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604" w:author="Unknown Author" w:date="2024-02-21T12:00:56Z">
              <w:r>
                <w:rPr>
                  <w:rFonts w:eastAsia="DejaVu Sans" w:cs="DejaVu Sans" w:ascii="Arial" w:hAnsi="Arial"/>
                  <w:color w:val="000000"/>
                  <w:sz w:val="22"/>
                  <w:szCs w:val="22"/>
                </w:rPr>
                <w:t>WMH volume (cm³)</w:t>
              </w:r>
            </w:ins>
          </w:p>
        </w:tc>
        <w:tc>
          <w:tcPr>
            <w:tcW w:w="2916" w:type="dxa"/>
            <w:tcBorders>
              <w:left w:val="single" w:sz="8"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605" w:author="Unknown Author" w:date="2024-02-21T12:00:56Z">
              <w:r>
                <w:rPr>
                  <w:rFonts w:eastAsia="DejaVu Sans" w:cs="DejaVu Sans" w:ascii="Arial" w:hAnsi="Arial"/>
                  <w:color w:val="000000"/>
                  <w:sz w:val="22"/>
                  <w:szCs w:val="22"/>
                </w:rPr>
                <w:t>596</w:t>
              </w:r>
            </w:ins>
          </w:p>
        </w:tc>
        <w:tc>
          <w:tcPr>
            <w:tcW w:w="2916"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606" w:author="Unknown Author" w:date="2024-02-21T12:00:56Z">
              <w:r>
                <w:rPr>
                  <w:rFonts w:eastAsia="DejaVu Sans" w:cs="DejaVu Sans" w:ascii="Arial" w:hAnsi="Arial"/>
                  <w:color w:val="000000"/>
                  <w:sz w:val="22"/>
                  <w:szCs w:val="22"/>
                </w:rPr>
                <w:t>1.88</w:t>
              </w:r>
            </w:ins>
          </w:p>
        </w:tc>
        <w:tc>
          <w:tcPr>
            <w:tcW w:w="2916"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607" w:author="Unknown Author" w:date="2024-02-21T12:00:56Z">
              <w:r>
                <w:rPr>
                  <w:rFonts w:eastAsia="DejaVu Sans" w:cs="DejaVu Sans" w:ascii="Arial" w:hAnsi="Arial"/>
                  <w:color w:val="000000"/>
                  <w:sz w:val="22"/>
                  <w:szCs w:val="22"/>
                </w:rPr>
                <w:t>3.87</w:t>
              </w:r>
            </w:ins>
            <w:bookmarkStart w:id="71" w:name="flowchart1"/>
            <w:bookmarkEnd w:id="71"/>
          </w:p>
        </w:tc>
      </w:tr>
    </w:tbl>
    <w:p>
      <w:pPr>
        <w:pStyle w:val="Caption1"/>
        <w:widowControl/>
        <w:bidi w:val="0"/>
        <w:spacing w:before="0" w:after="120"/>
        <w:jc w:val="left"/>
        <w:rPr>
          <w:rFonts w:ascii="Arial" w:hAnsi="Arial"/>
        </w:rPr>
      </w:pPr>
      <w:r>
        <w:rPr>
          <w:rFonts w:ascii="Arial" w:hAnsi="Arial"/>
        </w:rPr>
      </w:r>
    </w:p>
    <w:p>
      <w:pPr>
        <w:pStyle w:val="TableCaption"/>
        <w:rPr>
          <w:rFonts w:ascii="Arial" w:hAnsi="Arial"/>
        </w:rPr>
      </w:pPr>
      <w:ins w:id="1608" w:author="Unknown Author" w:date="2024-02-21T12:57:40Z">
        <w:r>
          <w:rPr>
            <w:rFonts w:ascii="Arial" w:hAnsi="Arial"/>
            <w:b/>
            <w:bCs/>
          </w:rPr>
          <w:t>Legend: DBP: diastolic blood pressure, WHR: waist-to-hip ratio, CESD: center for epi</w:t>
        </w:r>
      </w:ins>
      <w:ins w:id="1609" w:author="Unknown Author" w:date="2024-02-21T12:58:00Z">
        <w:r>
          <w:rPr>
            <w:rFonts w:ascii="Arial" w:hAnsi="Arial"/>
            <w:b/>
            <w:bCs/>
          </w:rPr>
          <w:t>demiological studies depression scale,WMH: white matter hyperintensities, SD: standard deviation.</w:t>
        </w:r>
      </w:ins>
    </w:p>
    <w:p>
      <w:pPr>
        <w:pStyle w:val="TableCaption"/>
        <w:rPr>
          <w:rFonts w:ascii="Arial" w:hAnsi="Arial"/>
          <w:ins w:id="1611" w:author="Unknown Author" w:date="2024-02-21T12:01:53Z"/>
        </w:rPr>
      </w:pPr>
      <w:ins w:id="1610" w:author="Unknown Author" w:date="2024-02-21T12:01:53Z">
        <w:r>
          <w:rPr>
            <w:rFonts w:ascii="Arial" w:hAnsi="Arial"/>
          </w:rPr>
        </w:r>
      </w:ins>
      <w:r>
        <w:br w:type="page"/>
      </w:r>
    </w:p>
    <w:p>
      <w:pPr>
        <w:pStyle w:val="TableCaption"/>
        <w:rPr>
          <w:rFonts w:ascii="Arial" w:hAnsi="Arial"/>
        </w:rPr>
      </w:pPr>
      <w:ins w:id="1612" w:author="Author" w:date="2024-02-21T09:46:00Z">
        <w:r>
          <w:rPr>
            <w:rFonts w:ascii="Arial" w:hAnsi="Arial"/>
            <w:b/>
            <w:bCs/>
          </w:rPr>
          <w:t xml:space="preserve">Table </w:t>
        </w:r>
      </w:ins>
      <w:ins w:id="1613" w:author="Unknown Author" w:date="2024-02-21T11:54:29Z">
        <w:r>
          <w:rPr>
            <w:rFonts w:ascii="Arial" w:hAnsi="Arial"/>
            <w:b/>
            <w:bCs/>
          </w:rPr>
          <w:t xml:space="preserve"> </w:t>
        </w:r>
      </w:ins>
      <w:ins w:id="1614" w:author="Unknown Author" w:date="2024-02-21T12:00:48Z">
        <w:r>
          <w:rPr>
            <w:rFonts w:ascii="Arial" w:hAnsi="Arial"/>
            <w:b/>
            <w:bCs/>
          </w:rPr>
          <w:t>9</w:t>
        </w:r>
      </w:ins>
      <w:ins w:id="1615" w:author="Author" w:date="2024-02-21T09:46:00Z">
        <w:r>
          <w:rPr>
            <w:rFonts w:ascii="Arial" w:hAnsi="Arial"/>
            <w:b/>
            <w:bCs/>
          </w:rPr>
          <w:t>:</w:t>
        </w:r>
      </w:ins>
      <w:ins w:id="1616" w:author="Author" w:date="2024-02-21T09:46:00Z">
        <w:r>
          <w:rPr>
            <w:rFonts w:ascii="Arial" w:hAnsi="Arial"/>
          </w:rPr>
          <w:t xml:space="preserve"> </w:t>
        </w:r>
      </w:ins>
      <w:ins w:id="1617" w:author="Unknown Author" w:date="2024-02-21T12:59:45Z">
        <w:r>
          <w:rPr>
            <w:rFonts w:ascii="Arial" w:hAnsi="Arial"/>
          </w:rPr>
          <w:t>As</w:t>
        </w:r>
      </w:ins>
      <w:del w:id="1618" w:author="Unknown Author" w:date="2024-02-21T12:59:45Z">
        <w:r>
          <w:rPr>
            <w:rFonts w:ascii="Arial" w:hAnsi="Arial"/>
          </w:rPr>
          <w:delText>s</w:delText>
        </w:r>
      </w:del>
      <w:ins w:id="1619" w:author="Author" w:date="2024-02-21T09:46:00Z">
        <w:r>
          <w:rPr>
            <w:rFonts w:ascii="Arial" w:hAnsi="Arial"/>
          </w:rPr>
          <w:t>sociation of baseline DBP with WMH progression</w:t>
        </w:r>
      </w:ins>
    </w:p>
    <w:tbl>
      <w:tblPr>
        <w:tblW w:w="6190" w:type="dxa"/>
        <w:jc w:val="center"/>
        <w:tblInd w:w="0" w:type="dxa"/>
        <w:tblLayout w:type="fixed"/>
        <w:tblCellMar>
          <w:top w:w="0" w:type="dxa"/>
          <w:left w:w="0" w:type="dxa"/>
          <w:bottom w:w="0" w:type="dxa"/>
          <w:right w:w="0" w:type="dxa"/>
        </w:tblCellMar>
        <w:tblLook w:val="0000" w:noHBand="0" w:noVBand="0" w:firstColumn="0" w:lastRow="0" w:lastColumn="0" w:firstRow="0"/>
      </w:tblPr>
      <w:tblGrid>
        <w:gridCol w:w="2118"/>
        <w:gridCol w:w="2840"/>
        <w:gridCol w:w="1232"/>
      </w:tblGrid>
      <w:tr>
        <w:trPr>
          <w:tblHeader w:val="true"/>
          <w:ins w:id="1620" w:author="Author" w:date="2024-02-21T09:46:00Z"/>
          <w:trHeight w:val="624" w:hRule="atLeast"/>
        </w:trPr>
        <w:tc>
          <w:tcPr>
            <w:tcW w:w="2118" w:type="dxa"/>
            <w:tcBorders/>
            <w:shd w:color="auto" w:fill="FFFFFF" w:val="clear"/>
            <w:vAlign w:val="center"/>
          </w:tcPr>
          <w:p>
            <w:pPr>
              <w:pStyle w:val="Normal"/>
              <w:widowControl w:val="false"/>
              <w:spacing w:lineRule="exact" w:line="240" w:before="100" w:after="100"/>
              <w:ind w:left="100" w:right="100" w:hanging="0"/>
              <w:rPr>
                <w:rFonts w:ascii="Arial" w:hAnsi="Arial"/>
              </w:rPr>
            </w:pPr>
            <w:r>
              <w:rPr>
                <w:rFonts w:ascii="Arial" w:hAnsi="Arial"/>
              </w:rPr>
            </w:r>
          </w:p>
        </w:tc>
        <w:tc>
          <w:tcPr>
            <w:tcW w:w="284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621" w:author="Author" w:date="2024-02-21T09:46:00Z">
              <w:r>
                <w:rPr>
                  <w:rFonts w:eastAsia="DejaVu Sans" w:cs="DejaVu Sans" w:ascii="Arial" w:hAnsi="Arial"/>
                  <w:color w:val="000000"/>
                  <w:sz w:val="22"/>
                  <w:szCs w:val="22"/>
                </w:rPr>
                <w:t>Estimate [95 % CI]</w:t>
              </w:r>
            </w:ins>
          </w:p>
        </w:tc>
        <w:tc>
          <w:tcPr>
            <w:tcW w:w="1232"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622" w:author="Author" w:date="2024-02-21T09:46:00Z">
              <w:r>
                <w:rPr>
                  <w:rFonts w:eastAsia="DejaVu Sans" w:cs="DejaVu Sans" w:ascii="Arial" w:hAnsi="Arial"/>
                  <w:color w:val="000000"/>
                  <w:sz w:val="22"/>
                  <w:szCs w:val="22"/>
                </w:rPr>
                <w:t>p-value</w:t>
              </w:r>
            </w:ins>
          </w:p>
        </w:tc>
      </w:tr>
      <w:tr>
        <w:trPr>
          <w:ins w:id="1623" w:author="Author" w:date="2024-02-21T09:46:00Z"/>
          <w:trHeight w:val="624" w:hRule="atLeast"/>
        </w:trPr>
        <w:tc>
          <w:tcPr>
            <w:tcW w:w="2118"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624" w:author="Author" w:date="2024-02-21T09:46:00Z">
              <w:r>
                <w:rPr>
                  <w:rFonts w:eastAsia="DejaVu Sans" w:cs="DejaVu Sans" w:ascii="Arial" w:hAnsi="Arial"/>
                  <w:color w:val="000000"/>
                  <w:sz w:val="22"/>
                  <w:szCs w:val="22"/>
                </w:rPr>
                <w:t>Age at baseline</w:t>
              </w:r>
            </w:ins>
          </w:p>
        </w:tc>
        <w:tc>
          <w:tcPr>
            <w:tcW w:w="284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625" w:author="Author" w:date="2024-02-21T09:46:00Z">
              <w:r>
                <w:rPr>
                  <w:rFonts w:eastAsia="DejaVu Sans" w:cs="DejaVu Sans" w:ascii="Arial" w:hAnsi="Arial"/>
                  <w:color w:val="000000"/>
                  <w:sz w:val="22"/>
                  <w:szCs w:val="22"/>
                </w:rPr>
                <w:t>0.056 [0.049, 0.062]</w:t>
              </w:r>
            </w:ins>
          </w:p>
        </w:tc>
        <w:tc>
          <w:tcPr>
            <w:tcW w:w="1232"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626" w:author="Author" w:date="2024-02-21T09:46:00Z">
              <w:r>
                <w:rPr>
                  <w:rFonts w:eastAsia="DejaVu Sans" w:cs="DejaVu Sans" w:ascii="Arial" w:hAnsi="Arial"/>
                  <w:color w:val="000000"/>
                  <w:sz w:val="22"/>
                  <w:szCs w:val="22"/>
                </w:rPr>
                <w:t>&lt;0.001</w:t>
              </w:r>
            </w:ins>
          </w:p>
        </w:tc>
      </w:tr>
      <w:tr>
        <w:trPr>
          <w:ins w:id="1627" w:author="Author" w:date="2024-02-21T09:46:00Z"/>
          <w:trHeight w:val="607" w:hRule="atLeast"/>
        </w:trPr>
        <w:tc>
          <w:tcPr>
            <w:tcW w:w="2118"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628" w:author="Author" w:date="2024-02-21T09:46:00Z">
              <w:r>
                <w:rPr>
                  <w:rFonts w:eastAsia="DejaVu Sans" w:cs="DejaVu Sans" w:ascii="Arial" w:hAnsi="Arial"/>
                  <w:color w:val="000000"/>
                  <w:sz w:val="22"/>
                  <w:szCs w:val="22"/>
                </w:rPr>
                <w:t>Time</w:t>
              </w:r>
            </w:ins>
          </w:p>
        </w:tc>
        <w:tc>
          <w:tcPr>
            <w:tcW w:w="284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629" w:author="Author" w:date="2024-02-21T09:46:00Z">
              <w:r>
                <w:rPr>
                  <w:rFonts w:eastAsia="DejaVu Sans" w:cs="DejaVu Sans" w:ascii="Arial" w:hAnsi="Arial"/>
                  <w:color w:val="000000"/>
                  <w:sz w:val="22"/>
                  <w:szCs w:val="22"/>
                </w:rPr>
                <w:t>0.026 [-0.030, 0.083]</w:t>
              </w:r>
            </w:ins>
          </w:p>
        </w:tc>
        <w:tc>
          <w:tcPr>
            <w:tcW w:w="1232"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630" w:author="Author" w:date="2024-02-21T09:46:00Z">
              <w:r>
                <w:rPr>
                  <w:rFonts w:eastAsia="DejaVu Sans" w:cs="DejaVu Sans" w:ascii="Arial" w:hAnsi="Arial"/>
                  <w:color w:val="000000"/>
                  <w:sz w:val="22"/>
                  <w:szCs w:val="22"/>
                </w:rPr>
                <w:t>0.360</w:t>
              </w:r>
            </w:ins>
          </w:p>
        </w:tc>
      </w:tr>
      <w:tr>
        <w:trPr>
          <w:ins w:id="1631" w:author="Author" w:date="2024-02-21T09:46:00Z"/>
          <w:trHeight w:val="607" w:hRule="atLeast"/>
        </w:trPr>
        <w:tc>
          <w:tcPr>
            <w:tcW w:w="2118"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632" w:author="Author" w:date="2024-02-21T09:46:00Z">
              <w:r>
                <w:rPr>
                  <w:rFonts w:eastAsia="DejaVu Sans" w:cs="DejaVu Sans" w:ascii="Arial" w:hAnsi="Arial"/>
                  <w:color w:val="000000"/>
                  <w:sz w:val="22"/>
                  <w:szCs w:val="22"/>
                </w:rPr>
                <w:t>Baseline DBP</w:t>
              </w:r>
            </w:ins>
          </w:p>
        </w:tc>
        <w:tc>
          <w:tcPr>
            <w:tcW w:w="284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633" w:author="Author" w:date="2024-02-21T09:46:00Z">
              <w:r>
                <w:rPr>
                  <w:rFonts w:eastAsia="DejaVu Sans" w:cs="DejaVu Sans" w:ascii="Arial" w:hAnsi="Arial"/>
                  <w:color w:val="000000"/>
                  <w:sz w:val="22"/>
                  <w:szCs w:val="22"/>
                </w:rPr>
                <w:t>0.012 [0.005, 0.018]</w:t>
              </w:r>
            </w:ins>
          </w:p>
        </w:tc>
        <w:tc>
          <w:tcPr>
            <w:tcW w:w="1232"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634" w:author="Author" w:date="2024-02-21T09:46:00Z">
              <w:r>
                <w:rPr>
                  <w:rFonts w:eastAsia="DejaVu Sans" w:cs="DejaVu Sans" w:ascii="Arial" w:hAnsi="Arial"/>
                  <w:color w:val="000000"/>
                  <w:sz w:val="22"/>
                  <w:szCs w:val="22"/>
                </w:rPr>
                <w:t>&lt;0.001</w:t>
              </w:r>
            </w:ins>
          </w:p>
        </w:tc>
      </w:tr>
      <w:tr>
        <w:trPr>
          <w:ins w:id="1635" w:author="Author" w:date="2024-02-21T09:46:00Z"/>
          <w:trHeight w:val="624" w:hRule="atLeast"/>
        </w:trPr>
        <w:tc>
          <w:tcPr>
            <w:tcW w:w="2118"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636" w:author="Author" w:date="2024-02-21T09:46:00Z">
              <w:r>
                <w:rPr>
                  <w:rFonts w:eastAsia="DejaVu Sans" w:cs="DejaVu Sans" w:ascii="Arial" w:hAnsi="Arial"/>
                  <w:color w:val="000000"/>
                  <w:sz w:val="22"/>
                  <w:szCs w:val="22"/>
                </w:rPr>
                <w:t>DBP change</w:t>
              </w:r>
            </w:ins>
          </w:p>
        </w:tc>
        <w:tc>
          <w:tcPr>
            <w:tcW w:w="284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637" w:author="Author" w:date="2024-02-21T09:46:00Z">
              <w:r>
                <w:rPr>
                  <w:rFonts w:eastAsia="DejaVu Sans" w:cs="DejaVu Sans" w:ascii="Arial" w:hAnsi="Arial"/>
                  <w:color w:val="000000"/>
                  <w:sz w:val="22"/>
                  <w:szCs w:val="22"/>
                </w:rPr>
                <w:t>0.006 [0.003, 0.009]</w:t>
              </w:r>
            </w:ins>
          </w:p>
        </w:tc>
        <w:tc>
          <w:tcPr>
            <w:tcW w:w="1232"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638" w:author="Author" w:date="2024-02-21T09:46:00Z">
              <w:r>
                <w:rPr>
                  <w:rFonts w:eastAsia="DejaVu Sans" w:cs="DejaVu Sans" w:ascii="Arial" w:hAnsi="Arial"/>
                  <w:color w:val="000000"/>
                  <w:sz w:val="22"/>
                  <w:szCs w:val="22"/>
                </w:rPr>
                <w:t>&lt;0.001</w:t>
              </w:r>
            </w:ins>
          </w:p>
        </w:tc>
      </w:tr>
      <w:tr>
        <w:trPr>
          <w:ins w:id="1639" w:author="Author" w:date="2024-02-21T09:46:00Z"/>
          <w:trHeight w:val="607" w:hRule="atLeast"/>
        </w:trPr>
        <w:tc>
          <w:tcPr>
            <w:tcW w:w="2118"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640" w:author="Author" w:date="2024-02-21T09:46:00Z">
              <w:r>
                <w:rPr>
                  <w:rFonts w:eastAsia="DejaVu Sans" w:cs="DejaVu Sans" w:ascii="Arial" w:hAnsi="Arial"/>
                  <w:color w:val="000000"/>
                  <w:sz w:val="22"/>
                  <w:szCs w:val="22"/>
                </w:rPr>
                <w:t>Baseline WHR</w:t>
              </w:r>
            </w:ins>
          </w:p>
        </w:tc>
        <w:tc>
          <w:tcPr>
            <w:tcW w:w="284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641" w:author="Author" w:date="2024-02-21T09:46:00Z">
              <w:r>
                <w:rPr>
                  <w:rFonts w:eastAsia="DejaVu Sans" w:cs="DejaVu Sans" w:ascii="Arial" w:hAnsi="Arial"/>
                  <w:color w:val="000000"/>
                  <w:sz w:val="22"/>
                  <w:szCs w:val="22"/>
                </w:rPr>
                <w:t>0.843 [-0.117, 1.802]</w:t>
              </w:r>
            </w:ins>
          </w:p>
        </w:tc>
        <w:tc>
          <w:tcPr>
            <w:tcW w:w="1232"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642" w:author="Author" w:date="2024-02-21T09:46:00Z">
              <w:r>
                <w:rPr>
                  <w:rFonts w:eastAsia="DejaVu Sans" w:cs="DejaVu Sans" w:ascii="Arial" w:hAnsi="Arial"/>
                  <w:color w:val="000000"/>
                  <w:sz w:val="22"/>
                  <w:szCs w:val="22"/>
                </w:rPr>
                <w:t>0.085</w:t>
              </w:r>
            </w:ins>
          </w:p>
        </w:tc>
      </w:tr>
      <w:tr>
        <w:trPr>
          <w:ins w:id="1643" w:author="Author" w:date="2024-02-21T09:46:00Z"/>
          <w:trHeight w:val="624" w:hRule="atLeast"/>
        </w:trPr>
        <w:tc>
          <w:tcPr>
            <w:tcW w:w="2118"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644" w:author="Author" w:date="2024-02-21T09:46:00Z">
              <w:r>
                <w:rPr>
                  <w:rFonts w:eastAsia="DejaVu Sans" w:cs="DejaVu Sans" w:ascii="Arial" w:hAnsi="Arial"/>
                  <w:color w:val="000000"/>
                  <w:sz w:val="22"/>
                  <w:szCs w:val="22"/>
                </w:rPr>
                <w:t>WHR change</w:t>
              </w:r>
            </w:ins>
          </w:p>
        </w:tc>
        <w:tc>
          <w:tcPr>
            <w:tcW w:w="284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645" w:author="Author" w:date="2024-02-21T09:46:00Z">
              <w:r>
                <w:rPr>
                  <w:rFonts w:eastAsia="DejaVu Sans" w:cs="DejaVu Sans" w:ascii="Arial" w:hAnsi="Arial"/>
                  <w:color w:val="000000"/>
                  <w:sz w:val="22"/>
                  <w:szCs w:val="22"/>
                </w:rPr>
                <w:t>-0.084 [-0.682, 0.515]</w:t>
              </w:r>
            </w:ins>
          </w:p>
        </w:tc>
        <w:tc>
          <w:tcPr>
            <w:tcW w:w="1232"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646" w:author="Author" w:date="2024-02-21T09:46:00Z">
              <w:r>
                <w:rPr>
                  <w:rFonts w:eastAsia="DejaVu Sans" w:cs="DejaVu Sans" w:ascii="Arial" w:hAnsi="Arial"/>
                  <w:color w:val="000000"/>
                  <w:sz w:val="22"/>
                  <w:szCs w:val="22"/>
                </w:rPr>
                <w:t>0.784</w:t>
              </w:r>
            </w:ins>
          </w:p>
        </w:tc>
      </w:tr>
      <w:tr>
        <w:trPr>
          <w:ins w:id="1647" w:author="Author" w:date="2024-02-21T09:46:00Z"/>
          <w:trHeight w:val="607" w:hRule="atLeast"/>
        </w:trPr>
        <w:tc>
          <w:tcPr>
            <w:tcW w:w="2118"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648" w:author="Author" w:date="2024-02-21T09:46:00Z">
              <w:r>
                <w:rPr>
                  <w:rFonts w:eastAsia="DejaVu Sans" w:cs="DejaVu Sans" w:ascii="Arial" w:hAnsi="Arial"/>
                  <w:color w:val="000000"/>
                  <w:sz w:val="22"/>
                  <w:szCs w:val="22"/>
                </w:rPr>
                <w:t>DBP x Time</w:t>
              </w:r>
            </w:ins>
          </w:p>
        </w:tc>
        <w:tc>
          <w:tcPr>
            <w:tcW w:w="284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649" w:author="Author" w:date="2024-02-21T09:46:00Z">
              <w:r>
                <w:rPr>
                  <w:rFonts w:eastAsia="DejaVu Sans" w:cs="DejaVu Sans" w:ascii="Arial" w:hAnsi="Arial"/>
                  <w:color w:val="000000"/>
                  <w:sz w:val="22"/>
                  <w:szCs w:val="22"/>
                </w:rPr>
                <w:t>0.000 [-0.001, 0.000]</w:t>
              </w:r>
            </w:ins>
          </w:p>
        </w:tc>
        <w:tc>
          <w:tcPr>
            <w:tcW w:w="1232"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650" w:author="Author" w:date="2024-02-21T09:46:00Z">
              <w:r>
                <w:rPr>
                  <w:rFonts w:eastAsia="DejaVu Sans" w:cs="DejaVu Sans" w:ascii="Arial" w:hAnsi="Arial"/>
                  <w:color w:val="000000"/>
                  <w:sz w:val="22"/>
                  <w:szCs w:val="22"/>
                </w:rPr>
                <w:t>0.612</w:t>
              </w:r>
            </w:ins>
          </w:p>
        </w:tc>
      </w:tr>
      <w:tr>
        <w:trPr>
          <w:ins w:id="1651" w:author="Author" w:date="2024-02-21T09:46:00Z"/>
          <w:trHeight w:val="607" w:hRule="atLeast"/>
        </w:trPr>
        <w:tc>
          <w:tcPr>
            <w:tcW w:w="2118"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652" w:author="Author" w:date="2024-02-21T09:46:00Z">
              <w:r>
                <w:rPr>
                  <w:rFonts w:eastAsia="DejaVu Sans" w:cs="DejaVu Sans" w:ascii="Arial" w:hAnsi="Arial"/>
                  <w:color w:val="000000"/>
                  <w:sz w:val="22"/>
                  <w:szCs w:val="22"/>
                </w:rPr>
                <w:t>WHR x Time</w:t>
              </w:r>
            </w:ins>
          </w:p>
        </w:tc>
        <w:tc>
          <w:tcPr>
            <w:tcW w:w="284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653" w:author="Author" w:date="2024-02-21T09:46:00Z">
              <w:r>
                <w:rPr>
                  <w:rFonts w:eastAsia="DejaVu Sans" w:cs="DejaVu Sans" w:ascii="Arial" w:hAnsi="Arial"/>
                  <w:color w:val="000000"/>
                  <w:sz w:val="22"/>
                  <w:szCs w:val="22"/>
                </w:rPr>
                <w:t>0.029 [-0.017, 0.076]</w:t>
              </w:r>
            </w:ins>
          </w:p>
        </w:tc>
        <w:tc>
          <w:tcPr>
            <w:tcW w:w="1232"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654" w:author="Author" w:date="2024-02-21T09:46:00Z">
              <w:r>
                <w:rPr>
                  <w:rFonts w:eastAsia="DejaVu Sans" w:cs="DejaVu Sans" w:ascii="Arial" w:hAnsi="Arial"/>
                  <w:color w:val="000000"/>
                  <w:sz w:val="22"/>
                  <w:szCs w:val="22"/>
                </w:rPr>
                <w:t>0.218</w:t>
              </w:r>
            </w:ins>
          </w:p>
        </w:tc>
      </w:tr>
    </w:tbl>
    <w:p>
      <w:pPr>
        <w:pStyle w:val="TableCaption"/>
        <w:rPr>
          <w:rFonts w:ascii="Arial" w:hAnsi="Arial"/>
          <w:ins w:id="1656" w:author="Author" w:date="2024-02-21T09:46:00Z"/>
          <w:b/>
          <w:b/>
          <w:bCs/>
        </w:rPr>
      </w:pPr>
      <w:ins w:id="1655" w:author="Author" w:date="2024-02-21T09:46:00Z">
        <w:r>
          <w:rPr>
            <w:rFonts w:ascii="Arial" w:hAnsi="Arial"/>
            <w:b/>
            <w:bCs/>
          </w:rPr>
        </w:r>
      </w:ins>
    </w:p>
    <w:p>
      <w:pPr>
        <w:pStyle w:val="TableCaption"/>
        <w:rPr>
          <w:rFonts w:ascii="Arial" w:hAnsi="Arial"/>
          <w:ins w:id="1658" w:author="Unknown Author" w:date="2024-02-21T12:01:49Z"/>
        </w:rPr>
      </w:pPr>
      <w:ins w:id="1657" w:author="Unknown Author" w:date="2024-02-21T12:58:47Z">
        <w:r>
          <w:rPr>
            <w:rFonts w:ascii="Arial" w:hAnsi="Arial"/>
            <w:b/>
            <w:bCs/>
          </w:rPr>
          <w:t>Legend: Shown are unstandardized estimates with 95% confidence interval  and p-value from linear mixed effect model M1 DBP: diastolic blood pressure, WHR: waist-to-hip ratio,WMH: white matter hyperintensities,</w:t>
        </w:r>
      </w:ins>
      <w:r>
        <w:br w:type="page"/>
      </w:r>
    </w:p>
    <w:p>
      <w:pPr>
        <w:pStyle w:val="TableCaption"/>
        <w:rPr>
          <w:rFonts w:ascii="Arial" w:hAnsi="Arial"/>
        </w:rPr>
      </w:pPr>
      <w:ins w:id="1659" w:author="Author" w:date="2024-02-21T09:46:00Z">
        <w:r>
          <w:rPr>
            <w:rFonts w:ascii="Arial" w:hAnsi="Arial"/>
            <w:b/>
            <w:bCs/>
          </w:rPr>
          <w:t xml:space="preserve">Table </w:t>
        </w:r>
      </w:ins>
      <w:ins w:id="1660" w:author="Unknown Author" w:date="2024-02-21T12:01:00Z">
        <w:r>
          <w:rPr>
            <w:rFonts w:ascii="Arial" w:hAnsi="Arial"/>
            <w:b/>
            <w:bCs/>
          </w:rPr>
          <w:t>10</w:t>
        </w:r>
      </w:ins>
      <w:ins w:id="1661" w:author="Author" w:date="2024-02-21T09:46:00Z">
        <w:r>
          <w:rPr>
            <w:rFonts w:ascii="Arial" w:hAnsi="Arial"/>
            <w:b/>
            <w:bCs/>
          </w:rPr>
          <w:t>:</w:t>
        </w:r>
      </w:ins>
      <w:ins w:id="1662" w:author="Author" w:date="2024-02-21T09:46:00Z">
        <w:r>
          <w:rPr>
            <w:rFonts w:ascii="Arial" w:hAnsi="Arial"/>
          </w:rPr>
          <w:t xml:space="preserve"> Association of WMH progression and executive function</w:t>
        </w:r>
      </w:ins>
    </w:p>
    <w:tbl>
      <w:tblPr>
        <w:tblW w:w="7202" w:type="dxa"/>
        <w:jc w:val="center"/>
        <w:tblInd w:w="0" w:type="dxa"/>
        <w:tblLayout w:type="fixed"/>
        <w:tblCellMar>
          <w:top w:w="0" w:type="dxa"/>
          <w:left w:w="0" w:type="dxa"/>
          <w:bottom w:w="0" w:type="dxa"/>
          <w:right w:w="0" w:type="dxa"/>
        </w:tblCellMar>
        <w:tblLook w:val="0000" w:noHBand="0" w:noVBand="0" w:firstColumn="0" w:lastRow="0" w:lastColumn="0" w:firstRow="0"/>
      </w:tblPr>
      <w:tblGrid>
        <w:gridCol w:w="3050"/>
        <w:gridCol w:w="2921"/>
        <w:gridCol w:w="1231"/>
      </w:tblGrid>
      <w:tr>
        <w:trPr>
          <w:tblHeader w:val="true"/>
          <w:ins w:id="1663" w:author="Author" w:date="2024-02-21T09:46:00Z"/>
          <w:trHeight w:val="624" w:hRule="atLeast"/>
        </w:trPr>
        <w:tc>
          <w:tcPr>
            <w:tcW w:w="3050" w:type="dxa"/>
            <w:tcBorders/>
            <w:shd w:color="auto" w:fill="FFFFFF" w:val="clear"/>
            <w:vAlign w:val="center"/>
          </w:tcPr>
          <w:p>
            <w:pPr>
              <w:pStyle w:val="Normal"/>
              <w:widowControl w:val="false"/>
              <w:spacing w:lineRule="exact" w:line="240" w:before="100" w:after="100"/>
              <w:ind w:left="100" w:right="100" w:hanging="0"/>
              <w:rPr>
                <w:rFonts w:ascii="Arial" w:hAnsi="Arial"/>
              </w:rPr>
            </w:pPr>
            <w:r>
              <w:rPr>
                <w:rFonts w:ascii="Arial" w:hAnsi="Arial"/>
              </w:rPr>
            </w:r>
          </w:p>
        </w:tc>
        <w:tc>
          <w:tcPr>
            <w:tcW w:w="292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664" w:author="Author" w:date="2024-02-21T09:46:00Z">
              <w:r>
                <w:rPr>
                  <w:rFonts w:eastAsia="DejaVu Sans" w:cs="DejaVu Sans" w:ascii="Arial" w:hAnsi="Arial"/>
                  <w:color w:val="000000"/>
                  <w:sz w:val="22"/>
                  <w:szCs w:val="22"/>
                </w:rPr>
                <w:t>Estimate [95 % CI]</w:t>
              </w:r>
            </w:ins>
          </w:p>
        </w:tc>
        <w:tc>
          <w:tcPr>
            <w:tcW w:w="123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665" w:author="Author" w:date="2024-02-21T09:46:00Z">
              <w:r>
                <w:rPr>
                  <w:rFonts w:eastAsia="DejaVu Sans" w:cs="DejaVu Sans" w:ascii="Arial" w:hAnsi="Arial"/>
                  <w:color w:val="000000"/>
                  <w:sz w:val="22"/>
                  <w:szCs w:val="22"/>
                </w:rPr>
                <w:t>p-value</w:t>
              </w:r>
            </w:ins>
          </w:p>
        </w:tc>
      </w:tr>
      <w:tr>
        <w:trPr>
          <w:ins w:id="1666" w:author="Author" w:date="2024-02-21T09:46:00Z"/>
          <w:trHeight w:val="624" w:hRule="atLeast"/>
        </w:trPr>
        <w:tc>
          <w:tcPr>
            <w:tcW w:w="305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667" w:author="Author" w:date="2024-02-21T09:46:00Z">
              <w:r>
                <w:rPr>
                  <w:rFonts w:eastAsia="DejaVu Sans" w:cs="DejaVu Sans" w:ascii="Arial" w:hAnsi="Arial"/>
                  <w:color w:val="000000"/>
                  <w:sz w:val="22"/>
                  <w:szCs w:val="22"/>
                </w:rPr>
                <w:t>Age at baseline</w:t>
              </w:r>
            </w:ins>
          </w:p>
        </w:tc>
        <w:tc>
          <w:tcPr>
            <w:tcW w:w="292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668" w:author="Author" w:date="2024-02-21T09:46:00Z">
              <w:r>
                <w:rPr>
                  <w:rFonts w:eastAsia="DejaVu Sans" w:cs="DejaVu Sans" w:ascii="Arial" w:hAnsi="Arial"/>
                  <w:color w:val="000000"/>
                  <w:sz w:val="22"/>
                  <w:szCs w:val="22"/>
                </w:rPr>
                <w:t>-0.017 [-0.026, -0.008]</w:t>
              </w:r>
            </w:ins>
          </w:p>
        </w:tc>
        <w:tc>
          <w:tcPr>
            <w:tcW w:w="123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669" w:author="Author" w:date="2024-02-21T09:46:00Z">
              <w:r>
                <w:rPr>
                  <w:rFonts w:eastAsia="DejaVu Sans" w:cs="DejaVu Sans" w:ascii="Arial" w:hAnsi="Arial"/>
                  <w:color w:val="000000"/>
                  <w:sz w:val="22"/>
                  <w:szCs w:val="22"/>
                </w:rPr>
                <w:t>&lt;0.001</w:t>
              </w:r>
            </w:ins>
          </w:p>
        </w:tc>
      </w:tr>
      <w:tr>
        <w:trPr>
          <w:ins w:id="1670" w:author="Author" w:date="2024-02-21T09:46:00Z"/>
          <w:trHeight w:val="607" w:hRule="atLeast"/>
        </w:trPr>
        <w:tc>
          <w:tcPr>
            <w:tcW w:w="305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671" w:author="Author" w:date="2024-02-21T09:46:00Z">
              <w:r>
                <w:rPr>
                  <w:rFonts w:eastAsia="DejaVu Sans" w:cs="DejaVu Sans" w:ascii="Arial" w:hAnsi="Arial"/>
                  <w:color w:val="000000"/>
                  <w:sz w:val="22"/>
                  <w:szCs w:val="22"/>
                </w:rPr>
                <w:t>Time</w:t>
              </w:r>
            </w:ins>
          </w:p>
        </w:tc>
        <w:tc>
          <w:tcPr>
            <w:tcW w:w="292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672" w:author="Author" w:date="2024-02-21T09:46:00Z">
              <w:r>
                <w:rPr>
                  <w:rFonts w:eastAsia="DejaVu Sans" w:cs="DejaVu Sans" w:ascii="Arial" w:hAnsi="Arial"/>
                  <w:color w:val="000000"/>
                  <w:sz w:val="22"/>
                  <w:szCs w:val="22"/>
                </w:rPr>
                <w:t>-0.047 [-0.061, -0.033]</w:t>
              </w:r>
            </w:ins>
          </w:p>
        </w:tc>
        <w:tc>
          <w:tcPr>
            <w:tcW w:w="123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673" w:author="Author" w:date="2024-02-21T09:46:00Z">
              <w:r>
                <w:rPr>
                  <w:rFonts w:eastAsia="DejaVu Sans" w:cs="DejaVu Sans" w:ascii="Arial" w:hAnsi="Arial"/>
                  <w:color w:val="000000"/>
                  <w:sz w:val="22"/>
                  <w:szCs w:val="22"/>
                </w:rPr>
                <w:t>&lt;0.001</w:t>
              </w:r>
            </w:ins>
          </w:p>
        </w:tc>
      </w:tr>
      <w:tr>
        <w:trPr>
          <w:ins w:id="1674" w:author="Author" w:date="2024-02-21T09:46:00Z"/>
          <w:trHeight w:val="607" w:hRule="atLeast"/>
        </w:trPr>
        <w:tc>
          <w:tcPr>
            <w:tcW w:w="305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675" w:author="Author" w:date="2024-02-21T09:46:00Z">
              <w:r>
                <w:rPr>
                  <w:rFonts w:eastAsia="DejaVu Sans" w:cs="DejaVu Sans" w:ascii="Arial" w:hAnsi="Arial"/>
                  <w:color w:val="000000"/>
                  <w:sz w:val="22"/>
                  <w:szCs w:val="22"/>
                </w:rPr>
                <w:t>Baseline WMH volume</w:t>
              </w:r>
            </w:ins>
          </w:p>
        </w:tc>
        <w:tc>
          <w:tcPr>
            <w:tcW w:w="292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676" w:author="Author" w:date="2024-02-21T09:46:00Z">
              <w:r>
                <w:rPr>
                  <w:rFonts w:eastAsia="DejaVu Sans" w:cs="DejaVu Sans" w:ascii="Arial" w:hAnsi="Arial"/>
                  <w:color w:val="000000"/>
                  <w:sz w:val="22"/>
                  <w:szCs w:val="22"/>
                </w:rPr>
                <w:t>-0.017 [-0.116, 0.082]</w:t>
              </w:r>
            </w:ins>
          </w:p>
        </w:tc>
        <w:tc>
          <w:tcPr>
            <w:tcW w:w="123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677" w:author="Author" w:date="2024-02-21T09:46:00Z">
              <w:r>
                <w:rPr>
                  <w:rFonts w:eastAsia="DejaVu Sans" w:cs="DejaVu Sans" w:ascii="Arial" w:hAnsi="Arial"/>
                  <w:color w:val="000000"/>
                  <w:sz w:val="22"/>
                  <w:szCs w:val="22"/>
                </w:rPr>
                <w:t>0.740</w:t>
              </w:r>
            </w:ins>
          </w:p>
        </w:tc>
      </w:tr>
      <w:tr>
        <w:trPr>
          <w:ins w:id="1678" w:author="Author" w:date="2024-02-21T09:46:00Z"/>
          <w:trHeight w:val="624" w:hRule="atLeast"/>
        </w:trPr>
        <w:tc>
          <w:tcPr>
            <w:tcW w:w="305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679" w:author="Author" w:date="2024-02-21T09:46:00Z">
              <w:r>
                <w:rPr>
                  <w:rFonts w:eastAsia="DejaVu Sans" w:cs="DejaVu Sans" w:ascii="Arial" w:hAnsi="Arial"/>
                  <w:color w:val="000000"/>
                  <w:sz w:val="22"/>
                  <w:szCs w:val="22"/>
                </w:rPr>
                <w:t>Change in WMH volume</w:t>
              </w:r>
            </w:ins>
          </w:p>
        </w:tc>
        <w:tc>
          <w:tcPr>
            <w:tcW w:w="2921"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680" w:author="Author" w:date="2024-02-21T09:46:00Z">
              <w:r>
                <w:rPr>
                  <w:rFonts w:eastAsia="DejaVu Sans" w:cs="DejaVu Sans" w:ascii="Arial" w:hAnsi="Arial"/>
                  <w:color w:val="000000"/>
                  <w:sz w:val="22"/>
                  <w:szCs w:val="22"/>
                </w:rPr>
                <w:t>-0.159 [-0.360, 0.041]</w:t>
              </w:r>
            </w:ins>
          </w:p>
        </w:tc>
        <w:tc>
          <w:tcPr>
            <w:tcW w:w="1231"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681" w:author="Author" w:date="2024-02-21T09:46:00Z">
              <w:r>
                <w:rPr>
                  <w:rFonts w:eastAsia="DejaVu Sans" w:cs="DejaVu Sans" w:ascii="Arial" w:hAnsi="Arial"/>
                  <w:color w:val="000000"/>
                  <w:sz w:val="22"/>
                  <w:szCs w:val="22"/>
                </w:rPr>
                <w:t>0.120</w:t>
              </w:r>
            </w:ins>
          </w:p>
        </w:tc>
      </w:tr>
    </w:tbl>
    <w:p>
      <w:pPr>
        <w:pStyle w:val="TableCaption"/>
        <w:rPr>
          <w:rFonts w:ascii="Arial" w:hAnsi="Arial"/>
          <w:ins w:id="1685" w:author="Unknown Author" w:date="2024-02-21T13:00:13Z"/>
          <w:b/>
          <w:b/>
          <w:bCs/>
        </w:rPr>
      </w:pPr>
      <w:ins w:id="1682" w:author="Unknown Author" w:date="2024-02-21T13:00:13Z">
        <w:r>
          <w:rPr>
            <w:rFonts w:ascii="Arial" w:hAnsi="Arial"/>
            <w:b/>
            <w:bCs/>
          </w:rPr>
          <w:t>Legend: Shown are unstandardized estimates with 95% confidence interval and p-value from linear mixed effect model M</w:t>
        </w:r>
      </w:ins>
      <w:ins w:id="1683" w:author="Unknown Author" w:date="2024-02-21T13:00:13Z">
        <w:r>
          <w:rPr>
            <w:rFonts w:eastAsia="Cambria" w:cs="Arial" w:ascii="Arial" w:hAnsi="Arial"/>
            <w:b/>
            <w:bCs/>
            <w:i/>
            <w:sz w:val="24"/>
            <w:szCs w:val="24"/>
            <w:lang w:val="en-US"/>
          </w:rPr>
          <w:t>2</w:t>
        </w:r>
      </w:ins>
      <w:ins w:id="1684" w:author="Unknown Author" w:date="2024-02-21T13:00:13Z">
        <w:r>
          <w:rPr>
            <w:rFonts w:ascii="Arial" w:hAnsi="Arial"/>
            <w:b/>
            <w:bCs/>
          </w:rPr>
          <w:t xml:space="preserve"> WMH: white matter hyperintensities, </w:t>
        </w:r>
      </w:ins>
    </w:p>
    <w:p>
      <w:pPr>
        <w:pStyle w:val="TableCaption"/>
        <w:rPr>
          <w:rFonts w:ascii="Arial" w:hAnsi="Arial"/>
          <w:ins w:id="1687" w:author="Author" w:date="2024-02-21T09:46:00Z"/>
          <w:b/>
          <w:b/>
          <w:bCs/>
        </w:rPr>
      </w:pPr>
      <w:ins w:id="1686" w:author="Author" w:date="2024-02-21T09:46:00Z">
        <w:r>
          <w:rPr>
            <w:rFonts w:ascii="Arial" w:hAnsi="Arial"/>
            <w:b/>
            <w:bCs/>
          </w:rPr>
        </w:r>
      </w:ins>
    </w:p>
    <w:p>
      <w:pPr>
        <w:pStyle w:val="TableCaption"/>
        <w:rPr>
          <w:rFonts w:ascii="Arial" w:hAnsi="Arial"/>
        </w:rPr>
      </w:pPr>
      <w:ins w:id="1688" w:author="Author" w:date="2024-02-21T09:46:00Z">
        <w:r>
          <w:rPr>
            <w:rFonts w:ascii="Arial" w:hAnsi="Arial"/>
            <w:b/>
            <w:bCs/>
          </w:rPr>
          <w:t xml:space="preserve">Table </w:t>
        </w:r>
      </w:ins>
      <w:ins w:id="1689" w:author="Unknown Author" w:date="2024-02-21T11:54:35Z">
        <w:r>
          <w:rPr>
            <w:rFonts w:ascii="Arial" w:hAnsi="Arial"/>
            <w:b/>
            <w:bCs/>
          </w:rPr>
          <w:t>1</w:t>
        </w:r>
      </w:ins>
      <w:ins w:id="1690" w:author="Unknown Author" w:date="2024-02-21T12:01:04Z">
        <w:r>
          <w:rPr>
            <w:rFonts w:ascii="Arial" w:hAnsi="Arial"/>
            <w:b/>
            <w:bCs/>
          </w:rPr>
          <w:t>1</w:t>
        </w:r>
      </w:ins>
      <w:ins w:id="1691" w:author="Author" w:date="2024-02-21T09:46:00Z">
        <w:r>
          <w:rPr>
            <w:rFonts w:ascii="Arial" w:hAnsi="Arial"/>
            <w:b/>
            <w:bCs/>
          </w:rPr>
          <w:t xml:space="preserve">: </w:t>
        </w:r>
      </w:ins>
      <w:ins w:id="1692" w:author="Author" w:date="2024-02-21T09:46:00Z">
        <w:r>
          <w:rPr>
            <w:rFonts w:ascii="Arial" w:hAnsi="Arial"/>
          </w:rPr>
          <w:t>Association of WMH progression and global cognitive function</w:t>
        </w:r>
      </w:ins>
    </w:p>
    <w:tbl>
      <w:tblPr>
        <w:tblW w:w="7202" w:type="dxa"/>
        <w:jc w:val="center"/>
        <w:tblInd w:w="0" w:type="dxa"/>
        <w:tblLayout w:type="fixed"/>
        <w:tblCellMar>
          <w:top w:w="0" w:type="dxa"/>
          <w:left w:w="0" w:type="dxa"/>
          <w:bottom w:w="0" w:type="dxa"/>
          <w:right w:w="0" w:type="dxa"/>
        </w:tblCellMar>
        <w:tblLook w:val="0000" w:noHBand="0" w:noVBand="0" w:firstColumn="0" w:lastRow="0" w:lastColumn="0" w:firstRow="0"/>
      </w:tblPr>
      <w:tblGrid>
        <w:gridCol w:w="3050"/>
        <w:gridCol w:w="2921"/>
        <w:gridCol w:w="1231"/>
      </w:tblGrid>
      <w:tr>
        <w:trPr>
          <w:tblHeader w:val="true"/>
          <w:ins w:id="1693" w:author="Author" w:date="2024-02-21T09:46:00Z"/>
          <w:trHeight w:val="624" w:hRule="atLeast"/>
        </w:trPr>
        <w:tc>
          <w:tcPr>
            <w:tcW w:w="3050" w:type="dxa"/>
            <w:tcBorders/>
            <w:shd w:color="auto" w:fill="FFFFFF" w:val="clear"/>
            <w:vAlign w:val="center"/>
          </w:tcPr>
          <w:p>
            <w:pPr>
              <w:pStyle w:val="Normal"/>
              <w:widowControl w:val="false"/>
              <w:spacing w:lineRule="exact" w:line="240" w:before="100" w:after="100"/>
              <w:ind w:left="100" w:right="100" w:hanging="0"/>
              <w:rPr>
                <w:rFonts w:ascii="Arial" w:hAnsi="Arial"/>
              </w:rPr>
            </w:pPr>
            <w:r>
              <w:rPr>
                <w:rFonts w:ascii="Arial" w:hAnsi="Arial"/>
              </w:rPr>
            </w:r>
          </w:p>
        </w:tc>
        <w:tc>
          <w:tcPr>
            <w:tcW w:w="292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694" w:author="Author" w:date="2024-02-21T09:46:00Z">
              <w:r>
                <w:rPr>
                  <w:rFonts w:eastAsia="DejaVu Sans" w:cs="DejaVu Sans" w:ascii="Arial" w:hAnsi="Arial"/>
                  <w:color w:val="000000"/>
                  <w:sz w:val="22"/>
                  <w:szCs w:val="22"/>
                </w:rPr>
                <w:t>Estimate [95 % CI]</w:t>
              </w:r>
            </w:ins>
          </w:p>
        </w:tc>
        <w:tc>
          <w:tcPr>
            <w:tcW w:w="123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695" w:author="Author" w:date="2024-02-21T09:46:00Z">
              <w:r>
                <w:rPr>
                  <w:rFonts w:eastAsia="DejaVu Sans" w:cs="DejaVu Sans" w:ascii="Arial" w:hAnsi="Arial"/>
                  <w:color w:val="000000"/>
                  <w:sz w:val="22"/>
                  <w:szCs w:val="22"/>
                </w:rPr>
                <w:t>p-value</w:t>
              </w:r>
            </w:ins>
          </w:p>
        </w:tc>
      </w:tr>
      <w:tr>
        <w:trPr>
          <w:ins w:id="1696" w:author="Author" w:date="2024-02-21T09:46:00Z"/>
          <w:trHeight w:val="624" w:hRule="atLeast"/>
        </w:trPr>
        <w:tc>
          <w:tcPr>
            <w:tcW w:w="305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697" w:author="Author" w:date="2024-02-21T09:46:00Z">
              <w:r>
                <w:rPr>
                  <w:rFonts w:eastAsia="DejaVu Sans" w:cs="DejaVu Sans" w:ascii="Arial" w:hAnsi="Arial"/>
                  <w:color w:val="000000"/>
                  <w:sz w:val="22"/>
                  <w:szCs w:val="22"/>
                </w:rPr>
                <w:t>Age at baseline</w:t>
              </w:r>
            </w:ins>
          </w:p>
        </w:tc>
        <w:tc>
          <w:tcPr>
            <w:tcW w:w="292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698" w:author="Author" w:date="2024-02-21T09:46:00Z">
              <w:r>
                <w:rPr>
                  <w:rFonts w:eastAsia="DejaVu Sans" w:cs="DejaVu Sans" w:ascii="Arial" w:hAnsi="Arial"/>
                  <w:color w:val="000000"/>
                  <w:sz w:val="22"/>
                  <w:szCs w:val="22"/>
                </w:rPr>
                <w:t>-0.045 [-0.053, -0.037]</w:t>
              </w:r>
            </w:ins>
          </w:p>
        </w:tc>
        <w:tc>
          <w:tcPr>
            <w:tcW w:w="123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699" w:author="Author" w:date="2024-02-21T09:46:00Z">
              <w:r>
                <w:rPr>
                  <w:rFonts w:eastAsia="DejaVu Sans" w:cs="DejaVu Sans" w:ascii="Arial" w:hAnsi="Arial"/>
                  <w:color w:val="000000"/>
                  <w:sz w:val="22"/>
                  <w:szCs w:val="22"/>
                </w:rPr>
                <w:t>&lt;0.001</w:t>
              </w:r>
            </w:ins>
          </w:p>
        </w:tc>
      </w:tr>
      <w:tr>
        <w:trPr>
          <w:ins w:id="1700" w:author="Author" w:date="2024-02-21T09:46:00Z"/>
          <w:trHeight w:val="607" w:hRule="atLeast"/>
        </w:trPr>
        <w:tc>
          <w:tcPr>
            <w:tcW w:w="305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01" w:author="Author" w:date="2024-02-21T09:46:00Z">
              <w:r>
                <w:rPr>
                  <w:rFonts w:eastAsia="DejaVu Sans" w:cs="DejaVu Sans" w:ascii="Arial" w:hAnsi="Arial"/>
                  <w:color w:val="000000"/>
                  <w:sz w:val="22"/>
                  <w:szCs w:val="22"/>
                </w:rPr>
                <w:t>Time</w:t>
              </w:r>
            </w:ins>
          </w:p>
        </w:tc>
        <w:tc>
          <w:tcPr>
            <w:tcW w:w="292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02" w:author="Author" w:date="2024-02-21T09:46:00Z">
              <w:r>
                <w:rPr>
                  <w:rFonts w:eastAsia="DejaVu Sans" w:cs="DejaVu Sans" w:ascii="Arial" w:hAnsi="Arial"/>
                  <w:color w:val="000000"/>
                  <w:sz w:val="22"/>
                  <w:szCs w:val="22"/>
                </w:rPr>
                <w:t>-0.040 [-0.052, -0.028]</w:t>
              </w:r>
            </w:ins>
          </w:p>
        </w:tc>
        <w:tc>
          <w:tcPr>
            <w:tcW w:w="123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03" w:author="Author" w:date="2024-02-21T09:46:00Z">
              <w:r>
                <w:rPr>
                  <w:rFonts w:eastAsia="DejaVu Sans" w:cs="DejaVu Sans" w:ascii="Arial" w:hAnsi="Arial"/>
                  <w:color w:val="000000"/>
                  <w:sz w:val="22"/>
                  <w:szCs w:val="22"/>
                </w:rPr>
                <w:t>&lt;0.001</w:t>
              </w:r>
            </w:ins>
          </w:p>
        </w:tc>
      </w:tr>
      <w:tr>
        <w:trPr>
          <w:ins w:id="1704" w:author="Author" w:date="2024-02-21T09:46:00Z"/>
          <w:trHeight w:val="607" w:hRule="atLeast"/>
        </w:trPr>
        <w:tc>
          <w:tcPr>
            <w:tcW w:w="305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05" w:author="Author" w:date="2024-02-21T09:46:00Z">
              <w:r>
                <w:rPr>
                  <w:rFonts w:eastAsia="DejaVu Sans" w:cs="DejaVu Sans" w:ascii="Arial" w:hAnsi="Arial"/>
                  <w:color w:val="000000"/>
                  <w:sz w:val="22"/>
                  <w:szCs w:val="22"/>
                </w:rPr>
                <w:t>Baseline WMH volume</w:t>
              </w:r>
            </w:ins>
          </w:p>
        </w:tc>
        <w:tc>
          <w:tcPr>
            <w:tcW w:w="292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06" w:author="Author" w:date="2024-02-21T09:46:00Z">
              <w:r>
                <w:rPr>
                  <w:rFonts w:eastAsia="DejaVu Sans" w:cs="DejaVu Sans" w:ascii="Arial" w:hAnsi="Arial"/>
                  <w:color w:val="000000"/>
                  <w:sz w:val="22"/>
                  <w:szCs w:val="22"/>
                </w:rPr>
                <w:t>-0.044 [-0.135, 0.047]</w:t>
              </w:r>
            </w:ins>
          </w:p>
        </w:tc>
        <w:tc>
          <w:tcPr>
            <w:tcW w:w="123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07" w:author="Author" w:date="2024-02-21T09:46:00Z">
              <w:r>
                <w:rPr>
                  <w:rFonts w:eastAsia="DejaVu Sans" w:cs="DejaVu Sans" w:ascii="Arial" w:hAnsi="Arial"/>
                  <w:color w:val="000000"/>
                  <w:sz w:val="22"/>
                  <w:szCs w:val="22"/>
                </w:rPr>
                <w:t>0.344</w:t>
              </w:r>
            </w:ins>
          </w:p>
        </w:tc>
      </w:tr>
      <w:tr>
        <w:trPr>
          <w:ins w:id="1708" w:author="Author" w:date="2024-02-21T09:46:00Z"/>
          <w:trHeight w:val="624" w:hRule="atLeast"/>
        </w:trPr>
        <w:tc>
          <w:tcPr>
            <w:tcW w:w="305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09" w:author="Author" w:date="2024-02-21T09:46:00Z">
              <w:r>
                <w:rPr>
                  <w:rFonts w:eastAsia="DejaVu Sans" w:cs="DejaVu Sans" w:ascii="Arial" w:hAnsi="Arial"/>
                  <w:color w:val="000000"/>
                  <w:sz w:val="22"/>
                  <w:szCs w:val="22"/>
                </w:rPr>
                <w:t>Change in WMH volume</w:t>
              </w:r>
            </w:ins>
          </w:p>
        </w:tc>
        <w:tc>
          <w:tcPr>
            <w:tcW w:w="2921"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10" w:author="Author" w:date="2024-02-21T09:46:00Z">
              <w:r>
                <w:rPr>
                  <w:rFonts w:eastAsia="DejaVu Sans" w:cs="DejaVu Sans" w:ascii="Arial" w:hAnsi="Arial"/>
                  <w:color w:val="000000"/>
                  <w:sz w:val="22"/>
                  <w:szCs w:val="22"/>
                </w:rPr>
                <w:t>-0.326 [-0.497, -0.154]</w:t>
              </w:r>
            </w:ins>
          </w:p>
        </w:tc>
        <w:tc>
          <w:tcPr>
            <w:tcW w:w="1231"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11" w:author="Author" w:date="2024-02-21T09:46:00Z">
              <w:r>
                <w:rPr>
                  <w:rFonts w:eastAsia="DejaVu Sans" w:cs="DejaVu Sans" w:ascii="Arial" w:hAnsi="Arial"/>
                  <w:color w:val="000000"/>
                  <w:sz w:val="22"/>
                  <w:szCs w:val="22"/>
                </w:rPr>
                <w:t>&lt;0.001</w:t>
              </w:r>
            </w:ins>
          </w:p>
        </w:tc>
      </w:tr>
    </w:tbl>
    <w:p>
      <w:pPr>
        <w:pStyle w:val="TableCaption"/>
        <w:rPr>
          <w:rFonts w:ascii="Arial" w:hAnsi="Arial"/>
          <w:ins w:id="1713" w:author="Author" w:date="2024-02-21T09:46:00Z"/>
          <w:b/>
          <w:b/>
          <w:bCs/>
        </w:rPr>
      </w:pPr>
      <w:ins w:id="1712" w:author="Author" w:date="2024-02-21T09:46:00Z">
        <w:r>
          <w:rPr>
            <w:rFonts w:ascii="Arial" w:hAnsi="Arial"/>
            <w:b/>
            <w:bCs/>
          </w:rPr>
        </w:r>
      </w:ins>
    </w:p>
    <w:p>
      <w:pPr>
        <w:pStyle w:val="TableCaption"/>
        <w:rPr>
          <w:rFonts w:ascii="Arial" w:hAnsi="Arial"/>
          <w:ins w:id="1717" w:author="Unknown Author" w:date="2024-02-21T12:01:43Z"/>
          <w:b/>
          <w:b/>
          <w:bCs/>
        </w:rPr>
      </w:pPr>
      <w:ins w:id="1714" w:author="Unknown Author" w:date="2024-02-21T13:01:01Z">
        <w:r>
          <w:rPr>
            <w:rFonts w:ascii="Arial" w:hAnsi="Arial"/>
            <w:b/>
            <w:bCs/>
          </w:rPr>
          <w:t>Legend: Shown are unstandardized estimates with 95% confidence interval and p-value  from linear mixed effect model M</w:t>
        </w:r>
      </w:ins>
      <w:ins w:id="1715" w:author="Unknown Author" w:date="2024-02-21T13:01:01Z">
        <w:r>
          <w:rPr>
            <w:rFonts w:eastAsia="Cambria" w:cs="Arial" w:ascii="Arial" w:hAnsi="Arial"/>
            <w:b/>
            <w:bCs/>
            <w:i/>
            <w:sz w:val="24"/>
            <w:szCs w:val="24"/>
            <w:lang w:val="en-US"/>
          </w:rPr>
          <w:t>3</w:t>
        </w:r>
      </w:ins>
      <w:ins w:id="1716" w:author="Unknown Author" w:date="2024-02-21T13:01:01Z">
        <w:r>
          <w:rPr>
            <w:rFonts w:ascii="Arial" w:hAnsi="Arial"/>
            <w:b/>
            <w:bCs/>
          </w:rPr>
          <w:t xml:space="preserve"> WMH: white matter hyperintensities, </w:t>
        </w:r>
      </w:ins>
      <w:r>
        <w:br w:type="page"/>
      </w:r>
    </w:p>
    <w:p>
      <w:pPr>
        <w:pStyle w:val="TableCaption"/>
        <w:rPr>
          <w:rFonts w:ascii="Arial" w:hAnsi="Arial"/>
        </w:rPr>
      </w:pPr>
      <w:ins w:id="1718" w:author="Author" w:date="2024-02-21T09:46:00Z">
        <w:r>
          <w:rPr>
            <w:rFonts w:ascii="Arial" w:hAnsi="Arial"/>
            <w:b/>
            <w:bCs/>
          </w:rPr>
          <w:t>Table 1</w:t>
        </w:r>
      </w:ins>
      <w:ins w:id="1719" w:author="Unknown Author" w:date="2024-02-21T12:01:07Z">
        <w:r>
          <w:rPr>
            <w:rFonts w:ascii="Arial" w:hAnsi="Arial"/>
            <w:b/>
            <w:bCs/>
          </w:rPr>
          <w:t>2</w:t>
        </w:r>
      </w:ins>
      <w:del w:id="1720" w:author="Unknown Author" w:date="2024-02-21T12:01:05Z">
        <w:r>
          <w:rPr>
            <w:rFonts w:ascii="Arial" w:hAnsi="Arial"/>
            <w:b/>
            <w:bCs/>
          </w:rPr>
          <w:delText>:</w:delText>
        </w:r>
      </w:del>
      <w:ins w:id="1721" w:author="Author" w:date="2024-02-21T09:46:00Z">
        <w:r>
          <w:rPr>
            <w:rFonts w:ascii="Arial" w:hAnsi="Arial"/>
          </w:rPr>
          <w:t xml:space="preserve"> Gender-stratified results for Model M1 on CVR factors</w:t>
        </w:r>
      </w:ins>
    </w:p>
    <w:tbl>
      <w:tblPr>
        <w:tblW w:w="4000" w:type="pct"/>
        <w:jc w:val="center"/>
        <w:tblInd w:w="0" w:type="dxa"/>
        <w:tblLayout w:type="fixed"/>
        <w:tblCellMar>
          <w:top w:w="0" w:type="dxa"/>
          <w:left w:w="0" w:type="dxa"/>
          <w:bottom w:w="0" w:type="dxa"/>
          <w:right w:w="0" w:type="dxa"/>
        </w:tblCellMar>
        <w:tblLook w:val="0000" w:noHBand="0" w:noVBand="0" w:firstColumn="0" w:lastRow="0" w:lastColumn="0" w:firstRow="0"/>
      </w:tblPr>
      <w:tblGrid>
        <w:gridCol w:w="2070"/>
        <w:gridCol w:w="2077"/>
        <w:gridCol w:w="2071"/>
        <w:gridCol w:w="2073"/>
        <w:gridCol w:w="2077"/>
      </w:tblGrid>
      <w:tr>
        <w:trPr>
          <w:tblHeader w:val="true"/>
          <w:ins w:id="1722" w:author="Author" w:date="2024-02-21T09:46:00Z"/>
          <w:trHeight w:val="650" w:hRule="atLeast"/>
        </w:trPr>
        <w:tc>
          <w:tcPr>
            <w:tcW w:w="2070" w:type="dxa"/>
            <w:tcBorders/>
            <w:shd w:color="auto" w:fill="FFFFFF" w:val="clear"/>
            <w:vAlign w:val="center"/>
          </w:tcPr>
          <w:p>
            <w:pPr>
              <w:pStyle w:val="Normal"/>
              <w:widowControl w:val="false"/>
              <w:spacing w:lineRule="exact" w:line="240" w:before="100" w:after="100"/>
              <w:ind w:left="100" w:right="100" w:hanging="0"/>
              <w:rPr>
                <w:rFonts w:ascii="Arial" w:hAnsi="Arial"/>
              </w:rPr>
            </w:pPr>
            <w:r>
              <w:rPr>
                <w:rFonts w:ascii="Arial" w:hAnsi="Arial"/>
              </w:rPr>
            </w:r>
          </w:p>
        </w:tc>
        <w:tc>
          <w:tcPr>
            <w:tcW w:w="207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23" w:author="Author" w:date="2024-02-21T09:46:00Z">
              <w:r>
                <w:rPr>
                  <w:rFonts w:eastAsia="DejaVu Sans" w:cs="DejaVu Sans" w:ascii="Arial" w:hAnsi="Arial"/>
                  <w:color w:val="000000"/>
                  <w:sz w:val="22"/>
                  <w:szCs w:val="22"/>
                </w:rPr>
                <w:t xml:space="preserve">Females: Estimate </w:t>
                <w:br/>
                <w:t>[95 % CI]</w:t>
              </w:r>
            </w:ins>
          </w:p>
        </w:tc>
        <w:tc>
          <w:tcPr>
            <w:tcW w:w="207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24" w:author="Author" w:date="2024-02-21T09:46:00Z">
              <w:r>
                <w:rPr>
                  <w:rFonts w:eastAsia="DejaVu Sans" w:cs="DejaVu Sans" w:ascii="Arial" w:hAnsi="Arial"/>
                  <w:color w:val="000000"/>
                  <w:sz w:val="22"/>
                  <w:szCs w:val="22"/>
                </w:rPr>
                <w:t>Females:</w:t>
                <w:br/>
                <w:t>p-value</w:t>
              </w:r>
            </w:ins>
          </w:p>
        </w:tc>
        <w:tc>
          <w:tcPr>
            <w:tcW w:w="2073"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25" w:author="Author" w:date="2024-02-21T09:46:00Z">
              <w:r>
                <w:rPr>
                  <w:rFonts w:eastAsia="DejaVu Sans" w:cs="DejaVu Sans" w:ascii="Arial" w:hAnsi="Arial"/>
                  <w:color w:val="000000"/>
                  <w:sz w:val="22"/>
                  <w:szCs w:val="22"/>
                </w:rPr>
                <w:t xml:space="preserve">Males: Estimate </w:t>
                <w:br/>
                <w:t>[95 % CI]</w:t>
              </w:r>
            </w:ins>
          </w:p>
        </w:tc>
        <w:tc>
          <w:tcPr>
            <w:tcW w:w="207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26" w:author="Author" w:date="2024-02-21T09:46:00Z">
              <w:r>
                <w:rPr>
                  <w:rFonts w:eastAsia="DejaVu Sans" w:cs="DejaVu Sans" w:ascii="Arial" w:hAnsi="Arial"/>
                  <w:color w:val="000000"/>
                  <w:sz w:val="22"/>
                  <w:szCs w:val="22"/>
                </w:rPr>
                <w:t>Males:</w:t>
                <w:br/>
                <w:t>p-value</w:t>
              </w:r>
            </w:ins>
          </w:p>
        </w:tc>
      </w:tr>
      <w:tr>
        <w:trPr>
          <w:ins w:id="1727" w:author="Author" w:date="2024-02-21T09:46:00Z"/>
          <w:trHeight w:val="360" w:hRule="atLeast"/>
        </w:trPr>
        <w:tc>
          <w:tcPr>
            <w:tcW w:w="207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28" w:author="Author" w:date="2024-02-21T09:46:00Z">
              <w:r>
                <w:rPr>
                  <w:rFonts w:eastAsia="DejaVu Sans" w:cs="DejaVu Sans" w:ascii="Arial" w:hAnsi="Arial"/>
                  <w:color w:val="000000"/>
                  <w:sz w:val="22"/>
                  <w:szCs w:val="22"/>
                </w:rPr>
                <w:t>Age at baseline</w:t>
              </w:r>
            </w:ins>
          </w:p>
        </w:tc>
        <w:tc>
          <w:tcPr>
            <w:tcW w:w="207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29" w:author="Author" w:date="2024-02-21T09:46:00Z">
              <w:r>
                <w:rPr>
                  <w:rFonts w:eastAsia="DejaVu Sans" w:cs="DejaVu Sans" w:ascii="Arial" w:hAnsi="Arial"/>
                  <w:color w:val="000000"/>
                  <w:sz w:val="22"/>
                  <w:szCs w:val="22"/>
                </w:rPr>
                <w:t>0.058 [0.046, 0.069]</w:t>
              </w:r>
            </w:ins>
          </w:p>
        </w:tc>
        <w:tc>
          <w:tcPr>
            <w:tcW w:w="207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30" w:author="Author" w:date="2024-02-21T09:46:00Z">
              <w:r>
                <w:rPr>
                  <w:rFonts w:eastAsia="DejaVu Sans" w:cs="DejaVu Sans" w:ascii="Arial" w:hAnsi="Arial"/>
                  <w:color w:val="000000"/>
                  <w:sz w:val="22"/>
                  <w:szCs w:val="22"/>
                </w:rPr>
                <w:t>&lt;0.001</w:t>
              </w:r>
            </w:ins>
          </w:p>
        </w:tc>
        <w:tc>
          <w:tcPr>
            <w:tcW w:w="2073"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31" w:author="Author" w:date="2024-02-21T09:46:00Z">
              <w:r>
                <w:rPr>
                  <w:rFonts w:eastAsia="DejaVu Sans" w:cs="DejaVu Sans" w:ascii="Arial" w:hAnsi="Arial"/>
                  <w:color w:val="000000"/>
                  <w:sz w:val="22"/>
                  <w:szCs w:val="22"/>
                </w:rPr>
                <w:t>0.054 [0.045, 0.063]</w:t>
              </w:r>
            </w:ins>
          </w:p>
        </w:tc>
        <w:tc>
          <w:tcPr>
            <w:tcW w:w="207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32" w:author="Author" w:date="2024-02-21T09:46:00Z">
              <w:r>
                <w:rPr>
                  <w:rFonts w:eastAsia="DejaVu Sans" w:cs="DejaVu Sans" w:ascii="Arial" w:hAnsi="Arial"/>
                  <w:color w:val="000000"/>
                  <w:sz w:val="22"/>
                  <w:szCs w:val="22"/>
                </w:rPr>
                <w:t>&lt;0.001</w:t>
              </w:r>
            </w:ins>
          </w:p>
        </w:tc>
      </w:tr>
      <w:tr>
        <w:trPr>
          <w:ins w:id="1733" w:author="Author" w:date="2024-02-21T09:46:00Z"/>
          <w:trHeight w:val="360" w:hRule="atLeast"/>
        </w:trPr>
        <w:tc>
          <w:tcPr>
            <w:tcW w:w="207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34" w:author="Author" w:date="2024-02-21T09:46:00Z">
              <w:r>
                <w:rPr>
                  <w:rFonts w:eastAsia="DejaVu Sans" w:cs="DejaVu Sans" w:ascii="Arial" w:hAnsi="Arial"/>
                  <w:color w:val="000000"/>
                  <w:sz w:val="22"/>
                  <w:szCs w:val="22"/>
                </w:rPr>
                <w:t>Time</w:t>
              </w:r>
            </w:ins>
          </w:p>
        </w:tc>
        <w:tc>
          <w:tcPr>
            <w:tcW w:w="207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35" w:author="Author" w:date="2024-02-21T09:46:00Z">
              <w:r>
                <w:rPr>
                  <w:rFonts w:eastAsia="DejaVu Sans" w:cs="DejaVu Sans" w:ascii="Arial" w:hAnsi="Arial"/>
                  <w:color w:val="000000"/>
                  <w:sz w:val="22"/>
                  <w:szCs w:val="22"/>
                </w:rPr>
                <w:t>0.019 [-0.085, 0.124]</w:t>
              </w:r>
            </w:ins>
          </w:p>
        </w:tc>
        <w:tc>
          <w:tcPr>
            <w:tcW w:w="207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36" w:author="Author" w:date="2024-02-21T09:46:00Z">
              <w:r>
                <w:rPr>
                  <w:rFonts w:eastAsia="DejaVu Sans" w:cs="DejaVu Sans" w:ascii="Arial" w:hAnsi="Arial"/>
                  <w:color w:val="000000"/>
                  <w:sz w:val="22"/>
                  <w:szCs w:val="22"/>
                </w:rPr>
                <w:t>0.716</w:t>
              </w:r>
            </w:ins>
          </w:p>
        </w:tc>
        <w:tc>
          <w:tcPr>
            <w:tcW w:w="2073"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37" w:author="Author" w:date="2024-02-21T09:46:00Z">
              <w:r>
                <w:rPr>
                  <w:rFonts w:eastAsia="DejaVu Sans" w:cs="DejaVu Sans" w:ascii="Arial" w:hAnsi="Arial"/>
                  <w:color w:val="000000"/>
                  <w:sz w:val="22"/>
                  <w:szCs w:val="22"/>
                </w:rPr>
                <w:t>0.032 [-0.071, 0.135]</w:t>
              </w:r>
            </w:ins>
          </w:p>
        </w:tc>
        <w:tc>
          <w:tcPr>
            <w:tcW w:w="207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38" w:author="Author" w:date="2024-02-21T09:46:00Z">
              <w:r>
                <w:rPr>
                  <w:rFonts w:eastAsia="DejaVu Sans" w:cs="DejaVu Sans" w:ascii="Arial" w:hAnsi="Arial"/>
                  <w:color w:val="000000"/>
                  <w:sz w:val="22"/>
                  <w:szCs w:val="22"/>
                </w:rPr>
                <w:t>0.541</w:t>
              </w:r>
            </w:ins>
          </w:p>
        </w:tc>
      </w:tr>
      <w:tr>
        <w:trPr>
          <w:ins w:id="1739" w:author="Author" w:date="2024-02-21T09:46:00Z"/>
          <w:trHeight w:val="360" w:hRule="atLeast"/>
        </w:trPr>
        <w:tc>
          <w:tcPr>
            <w:tcW w:w="207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40" w:author="Author" w:date="2024-02-21T09:46:00Z">
              <w:r>
                <w:rPr>
                  <w:rFonts w:eastAsia="DejaVu Sans" w:cs="DejaVu Sans" w:ascii="Arial" w:hAnsi="Arial"/>
                  <w:color w:val="000000"/>
                  <w:sz w:val="22"/>
                  <w:szCs w:val="22"/>
                </w:rPr>
                <w:t>Baseline DBP</w:t>
              </w:r>
            </w:ins>
          </w:p>
        </w:tc>
        <w:tc>
          <w:tcPr>
            <w:tcW w:w="207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41" w:author="Author" w:date="2024-02-21T09:46:00Z">
              <w:r>
                <w:rPr>
                  <w:rFonts w:eastAsia="DejaVu Sans" w:cs="DejaVu Sans" w:ascii="Arial" w:hAnsi="Arial"/>
                  <w:color w:val="000000"/>
                  <w:sz w:val="22"/>
                  <w:szCs w:val="22"/>
                </w:rPr>
                <w:t>0.016 [0.005, 0.026]</w:t>
              </w:r>
            </w:ins>
          </w:p>
        </w:tc>
        <w:tc>
          <w:tcPr>
            <w:tcW w:w="207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42" w:author="Author" w:date="2024-02-21T09:46:00Z">
              <w:r>
                <w:rPr>
                  <w:rFonts w:eastAsia="DejaVu Sans" w:cs="DejaVu Sans" w:ascii="Arial" w:hAnsi="Arial"/>
                  <w:color w:val="000000"/>
                  <w:sz w:val="22"/>
                  <w:szCs w:val="22"/>
                </w:rPr>
                <w:t>0.003</w:t>
              </w:r>
            </w:ins>
          </w:p>
        </w:tc>
        <w:tc>
          <w:tcPr>
            <w:tcW w:w="2073"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43" w:author="Author" w:date="2024-02-21T09:46:00Z">
              <w:r>
                <w:rPr>
                  <w:rFonts w:eastAsia="DejaVu Sans" w:cs="DejaVu Sans" w:ascii="Arial" w:hAnsi="Arial"/>
                  <w:color w:val="000000"/>
                  <w:sz w:val="22"/>
                  <w:szCs w:val="22"/>
                </w:rPr>
                <w:t>0.009 [0.000, 0.017]</w:t>
              </w:r>
            </w:ins>
          </w:p>
        </w:tc>
        <w:tc>
          <w:tcPr>
            <w:tcW w:w="207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44" w:author="Author" w:date="2024-02-21T09:46:00Z">
              <w:r>
                <w:rPr>
                  <w:rFonts w:eastAsia="DejaVu Sans" w:cs="DejaVu Sans" w:ascii="Arial" w:hAnsi="Arial"/>
                  <w:color w:val="000000"/>
                  <w:sz w:val="22"/>
                  <w:szCs w:val="22"/>
                </w:rPr>
                <w:t>0.044</w:t>
              </w:r>
            </w:ins>
          </w:p>
        </w:tc>
      </w:tr>
      <w:tr>
        <w:trPr>
          <w:ins w:id="1745" w:author="Author" w:date="2024-02-21T09:46:00Z"/>
          <w:trHeight w:val="360" w:hRule="atLeast"/>
        </w:trPr>
        <w:tc>
          <w:tcPr>
            <w:tcW w:w="207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46" w:author="Author" w:date="2024-02-21T09:46:00Z">
              <w:r>
                <w:rPr>
                  <w:rFonts w:eastAsia="DejaVu Sans" w:cs="DejaVu Sans" w:ascii="Arial" w:hAnsi="Arial"/>
                  <w:color w:val="000000"/>
                  <w:sz w:val="22"/>
                  <w:szCs w:val="22"/>
                </w:rPr>
                <w:t>DBP change</w:t>
              </w:r>
            </w:ins>
          </w:p>
        </w:tc>
        <w:tc>
          <w:tcPr>
            <w:tcW w:w="207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47" w:author="Author" w:date="2024-02-21T09:46:00Z">
              <w:r>
                <w:rPr>
                  <w:rFonts w:eastAsia="DejaVu Sans" w:cs="DejaVu Sans" w:ascii="Arial" w:hAnsi="Arial"/>
                  <w:color w:val="000000"/>
                  <w:sz w:val="22"/>
                  <w:szCs w:val="22"/>
                </w:rPr>
                <w:t>0.009 [0.004, 0.014]</w:t>
              </w:r>
            </w:ins>
          </w:p>
        </w:tc>
        <w:tc>
          <w:tcPr>
            <w:tcW w:w="207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48" w:author="Author" w:date="2024-02-21T09:46:00Z">
              <w:r>
                <w:rPr>
                  <w:rFonts w:eastAsia="DejaVu Sans" w:cs="DejaVu Sans" w:ascii="Arial" w:hAnsi="Arial"/>
                  <w:color w:val="000000"/>
                  <w:sz w:val="22"/>
                  <w:szCs w:val="22"/>
                </w:rPr>
                <w:t>&lt;0.001</w:t>
              </w:r>
            </w:ins>
          </w:p>
        </w:tc>
        <w:tc>
          <w:tcPr>
            <w:tcW w:w="2073"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49" w:author="Author" w:date="2024-02-21T09:46:00Z">
              <w:r>
                <w:rPr>
                  <w:rFonts w:eastAsia="DejaVu Sans" w:cs="DejaVu Sans" w:ascii="Arial" w:hAnsi="Arial"/>
                  <w:color w:val="000000"/>
                  <w:sz w:val="22"/>
                  <w:szCs w:val="22"/>
                </w:rPr>
                <w:t>0.004 [0.000, 0.008]</w:t>
              </w:r>
            </w:ins>
          </w:p>
        </w:tc>
        <w:tc>
          <w:tcPr>
            <w:tcW w:w="207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50" w:author="Author" w:date="2024-02-21T09:46:00Z">
              <w:r>
                <w:rPr>
                  <w:rFonts w:eastAsia="DejaVu Sans" w:cs="DejaVu Sans" w:ascii="Arial" w:hAnsi="Arial"/>
                  <w:color w:val="000000"/>
                  <w:sz w:val="22"/>
                  <w:szCs w:val="22"/>
                </w:rPr>
                <w:t>0.076</w:t>
              </w:r>
            </w:ins>
          </w:p>
        </w:tc>
      </w:tr>
      <w:tr>
        <w:trPr>
          <w:ins w:id="1751" w:author="Author" w:date="2024-02-21T09:46:00Z"/>
          <w:trHeight w:val="360" w:hRule="atLeast"/>
        </w:trPr>
        <w:tc>
          <w:tcPr>
            <w:tcW w:w="207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52" w:author="Author" w:date="2024-02-21T09:46:00Z">
              <w:r>
                <w:rPr>
                  <w:rFonts w:eastAsia="DejaVu Sans" w:cs="DejaVu Sans" w:ascii="Arial" w:hAnsi="Arial"/>
                  <w:color w:val="000000"/>
                  <w:sz w:val="22"/>
                  <w:szCs w:val="22"/>
                </w:rPr>
                <w:t>Baseline WHR</w:t>
              </w:r>
            </w:ins>
          </w:p>
        </w:tc>
        <w:tc>
          <w:tcPr>
            <w:tcW w:w="207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53" w:author="Author" w:date="2024-02-21T09:46:00Z">
              <w:r>
                <w:rPr>
                  <w:rFonts w:eastAsia="DejaVu Sans" w:cs="DejaVu Sans" w:ascii="Arial" w:hAnsi="Arial"/>
                  <w:color w:val="000000"/>
                  <w:sz w:val="22"/>
                  <w:szCs w:val="22"/>
                </w:rPr>
                <w:t>0.671 [-0.867, 2.210]</w:t>
              </w:r>
            </w:ins>
          </w:p>
        </w:tc>
        <w:tc>
          <w:tcPr>
            <w:tcW w:w="207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54" w:author="Author" w:date="2024-02-21T09:46:00Z">
              <w:r>
                <w:rPr>
                  <w:rFonts w:eastAsia="DejaVu Sans" w:cs="DejaVu Sans" w:ascii="Arial" w:hAnsi="Arial"/>
                  <w:color w:val="000000"/>
                  <w:sz w:val="22"/>
                  <w:szCs w:val="22"/>
                </w:rPr>
                <w:t>0.392</w:t>
              </w:r>
            </w:ins>
          </w:p>
        </w:tc>
        <w:tc>
          <w:tcPr>
            <w:tcW w:w="2073"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55" w:author="Author" w:date="2024-02-21T09:46:00Z">
              <w:r>
                <w:rPr>
                  <w:rFonts w:eastAsia="DejaVu Sans" w:cs="DejaVu Sans" w:ascii="Arial" w:hAnsi="Arial"/>
                  <w:color w:val="000000"/>
                  <w:sz w:val="22"/>
                  <w:szCs w:val="22"/>
                </w:rPr>
                <w:t>0.945 [-0.307, 2.197]</w:t>
              </w:r>
            </w:ins>
          </w:p>
        </w:tc>
        <w:tc>
          <w:tcPr>
            <w:tcW w:w="207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56" w:author="Author" w:date="2024-02-21T09:46:00Z">
              <w:r>
                <w:rPr>
                  <w:rFonts w:eastAsia="DejaVu Sans" w:cs="DejaVu Sans" w:ascii="Arial" w:hAnsi="Arial"/>
                  <w:color w:val="000000"/>
                  <w:sz w:val="22"/>
                  <w:szCs w:val="22"/>
                </w:rPr>
                <w:t>0.139</w:t>
              </w:r>
            </w:ins>
          </w:p>
        </w:tc>
      </w:tr>
      <w:tr>
        <w:trPr>
          <w:ins w:id="1757" w:author="Author" w:date="2024-02-21T09:46:00Z"/>
          <w:trHeight w:val="360" w:hRule="atLeast"/>
        </w:trPr>
        <w:tc>
          <w:tcPr>
            <w:tcW w:w="207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58" w:author="Author" w:date="2024-02-21T09:46:00Z">
              <w:r>
                <w:rPr>
                  <w:rFonts w:eastAsia="DejaVu Sans" w:cs="DejaVu Sans" w:ascii="Arial" w:hAnsi="Arial"/>
                  <w:color w:val="000000"/>
                  <w:sz w:val="22"/>
                  <w:szCs w:val="22"/>
                </w:rPr>
                <w:t>WHR change</w:t>
              </w:r>
            </w:ins>
          </w:p>
        </w:tc>
        <w:tc>
          <w:tcPr>
            <w:tcW w:w="207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59" w:author="Author" w:date="2024-02-21T09:46:00Z">
              <w:r>
                <w:rPr>
                  <w:rFonts w:eastAsia="DejaVu Sans" w:cs="DejaVu Sans" w:ascii="Arial" w:hAnsi="Arial"/>
                  <w:color w:val="000000"/>
                  <w:sz w:val="22"/>
                  <w:szCs w:val="22"/>
                </w:rPr>
                <w:t>0.132 [-0.685, 0.949]</w:t>
              </w:r>
            </w:ins>
          </w:p>
        </w:tc>
        <w:tc>
          <w:tcPr>
            <w:tcW w:w="207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60" w:author="Author" w:date="2024-02-21T09:46:00Z">
              <w:r>
                <w:rPr>
                  <w:rFonts w:eastAsia="DejaVu Sans" w:cs="DejaVu Sans" w:ascii="Arial" w:hAnsi="Arial"/>
                  <w:color w:val="000000"/>
                  <w:sz w:val="22"/>
                  <w:szCs w:val="22"/>
                </w:rPr>
                <w:t>0.751</w:t>
              </w:r>
            </w:ins>
          </w:p>
        </w:tc>
        <w:tc>
          <w:tcPr>
            <w:tcW w:w="2073"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61" w:author="Author" w:date="2024-02-21T09:46:00Z">
              <w:r>
                <w:rPr>
                  <w:rFonts w:eastAsia="DejaVu Sans" w:cs="DejaVu Sans" w:ascii="Arial" w:hAnsi="Arial"/>
                  <w:color w:val="000000"/>
                  <w:sz w:val="22"/>
                  <w:szCs w:val="22"/>
                </w:rPr>
                <w:t>-0.472 [-1.424, 0.481]</w:t>
              </w:r>
            </w:ins>
          </w:p>
        </w:tc>
        <w:tc>
          <w:tcPr>
            <w:tcW w:w="207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62" w:author="Author" w:date="2024-02-21T09:46:00Z">
              <w:r>
                <w:rPr>
                  <w:rFonts w:eastAsia="DejaVu Sans" w:cs="DejaVu Sans" w:ascii="Arial" w:hAnsi="Arial"/>
                  <w:color w:val="000000"/>
                  <w:sz w:val="22"/>
                  <w:szCs w:val="22"/>
                </w:rPr>
                <w:t>0.331</w:t>
              </w:r>
            </w:ins>
          </w:p>
        </w:tc>
      </w:tr>
      <w:tr>
        <w:trPr>
          <w:ins w:id="1763" w:author="Author" w:date="2024-02-21T09:46:00Z"/>
          <w:trHeight w:val="360" w:hRule="atLeast"/>
        </w:trPr>
        <w:tc>
          <w:tcPr>
            <w:tcW w:w="207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64" w:author="Author" w:date="2024-02-21T09:46:00Z">
              <w:r>
                <w:rPr>
                  <w:rFonts w:eastAsia="DejaVu Sans" w:cs="DejaVu Sans" w:ascii="Arial" w:hAnsi="Arial"/>
                  <w:color w:val="000000"/>
                  <w:sz w:val="22"/>
                  <w:szCs w:val="22"/>
                </w:rPr>
                <w:t>DBP x Time</w:t>
              </w:r>
            </w:ins>
          </w:p>
        </w:tc>
        <w:tc>
          <w:tcPr>
            <w:tcW w:w="207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65" w:author="Author" w:date="2024-02-21T09:46:00Z">
              <w:r>
                <w:rPr>
                  <w:rFonts w:eastAsia="DejaVu Sans" w:cs="DejaVu Sans" w:ascii="Arial" w:hAnsi="Arial"/>
                  <w:color w:val="000000"/>
                  <w:sz w:val="22"/>
                  <w:szCs w:val="22"/>
                </w:rPr>
                <w:t>0.000 [-0.001, 0.001]</w:t>
              </w:r>
            </w:ins>
          </w:p>
        </w:tc>
        <w:tc>
          <w:tcPr>
            <w:tcW w:w="207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66" w:author="Author" w:date="2024-02-21T09:46:00Z">
              <w:r>
                <w:rPr>
                  <w:rFonts w:eastAsia="DejaVu Sans" w:cs="DejaVu Sans" w:ascii="Arial" w:hAnsi="Arial"/>
                  <w:color w:val="000000"/>
                  <w:sz w:val="22"/>
                  <w:szCs w:val="22"/>
                </w:rPr>
                <w:t>0.653</w:t>
              </w:r>
            </w:ins>
          </w:p>
        </w:tc>
        <w:tc>
          <w:tcPr>
            <w:tcW w:w="2073"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67" w:author="Author" w:date="2024-02-21T09:46:00Z">
              <w:r>
                <w:rPr>
                  <w:rFonts w:eastAsia="DejaVu Sans" w:cs="DejaVu Sans" w:ascii="Arial" w:hAnsi="Arial"/>
                  <w:color w:val="000000"/>
                  <w:sz w:val="22"/>
                  <w:szCs w:val="22"/>
                </w:rPr>
                <w:t>0.000 [-0.001, 0.000]</w:t>
              </w:r>
            </w:ins>
          </w:p>
        </w:tc>
        <w:tc>
          <w:tcPr>
            <w:tcW w:w="207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68" w:author="Author" w:date="2024-02-21T09:46:00Z">
              <w:r>
                <w:rPr>
                  <w:rFonts w:eastAsia="DejaVu Sans" w:cs="DejaVu Sans" w:ascii="Arial" w:hAnsi="Arial"/>
                  <w:color w:val="000000"/>
                  <w:sz w:val="22"/>
                  <w:szCs w:val="22"/>
                </w:rPr>
                <w:t>0.234</w:t>
              </w:r>
            </w:ins>
          </w:p>
        </w:tc>
      </w:tr>
      <w:tr>
        <w:trPr>
          <w:ins w:id="1769" w:author="Author" w:date="2024-02-21T09:46:00Z"/>
          <w:trHeight w:val="360" w:hRule="atLeast"/>
        </w:trPr>
        <w:tc>
          <w:tcPr>
            <w:tcW w:w="207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70" w:author="Author" w:date="2024-02-21T09:46:00Z">
              <w:r>
                <w:rPr>
                  <w:rFonts w:eastAsia="DejaVu Sans" w:cs="DejaVu Sans" w:ascii="Arial" w:hAnsi="Arial"/>
                  <w:color w:val="000000"/>
                  <w:sz w:val="22"/>
                  <w:szCs w:val="22"/>
                </w:rPr>
                <w:t>WHR x Time</w:t>
              </w:r>
            </w:ins>
          </w:p>
        </w:tc>
        <w:tc>
          <w:tcPr>
            <w:tcW w:w="2077"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71" w:author="Author" w:date="2024-02-21T09:46:00Z">
              <w:r>
                <w:rPr>
                  <w:rFonts w:eastAsia="DejaVu Sans" w:cs="DejaVu Sans" w:ascii="Arial" w:hAnsi="Arial"/>
                  <w:color w:val="000000"/>
                  <w:sz w:val="22"/>
                  <w:szCs w:val="22"/>
                </w:rPr>
                <w:t>0.013 [-0.091, 0.116]</w:t>
              </w:r>
            </w:ins>
          </w:p>
        </w:tc>
        <w:tc>
          <w:tcPr>
            <w:tcW w:w="2071"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72" w:author="Author" w:date="2024-02-21T09:46:00Z">
              <w:r>
                <w:rPr>
                  <w:rFonts w:eastAsia="DejaVu Sans" w:cs="DejaVu Sans" w:ascii="Arial" w:hAnsi="Arial"/>
                  <w:color w:val="000000"/>
                  <w:sz w:val="22"/>
                  <w:szCs w:val="22"/>
                </w:rPr>
                <w:t>0.808</w:t>
              </w:r>
            </w:ins>
          </w:p>
        </w:tc>
        <w:tc>
          <w:tcPr>
            <w:tcW w:w="2073"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73" w:author="Author" w:date="2024-02-21T09:46:00Z">
              <w:r>
                <w:rPr>
                  <w:rFonts w:eastAsia="DejaVu Sans" w:cs="DejaVu Sans" w:ascii="Arial" w:hAnsi="Arial"/>
                  <w:color w:val="000000"/>
                  <w:sz w:val="22"/>
                  <w:szCs w:val="22"/>
                </w:rPr>
                <w:t>0.046 [-0.042, 0.134]</w:t>
              </w:r>
            </w:ins>
          </w:p>
        </w:tc>
        <w:tc>
          <w:tcPr>
            <w:tcW w:w="2077"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74" w:author="Author" w:date="2024-02-21T09:46:00Z">
              <w:r>
                <w:rPr>
                  <w:rFonts w:eastAsia="DejaVu Sans" w:cs="DejaVu Sans" w:ascii="Arial" w:hAnsi="Arial"/>
                  <w:color w:val="000000"/>
                  <w:sz w:val="22"/>
                  <w:szCs w:val="22"/>
                </w:rPr>
                <w:t>0.304</w:t>
              </w:r>
            </w:ins>
          </w:p>
        </w:tc>
      </w:tr>
    </w:tbl>
    <w:p>
      <w:pPr>
        <w:pStyle w:val="TableCaption"/>
        <w:rPr>
          <w:rFonts w:ascii="Arial" w:hAnsi="Arial"/>
          <w:ins w:id="1776" w:author="Author" w:date="2024-02-21T09:46:00Z"/>
          <w:b/>
          <w:b/>
          <w:bCs/>
        </w:rPr>
      </w:pPr>
      <w:ins w:id="1775" w:author="Author" w:date="2024-02-21T09:46:00Z">
        <w:r>
          <w:rPr>
            <w:rFonts w:ascii="Arial" w:hAnsi="Arial"/>
            <w:b/>
            <w:bCs/>
          </w:rPr>
        </w:r>
      </w:ins>
    </w:p>
    <w:p>
      <w:pPr>
        <w:pStyle w:val="TableCaption"/>
        <w:rPr>
          <w:rFonts w:ascii="Arial" w:hAnsi="Arial"/>
          <w:ins w:id="1778" w:author="Unknown Author" w:date="2024-02-21T12:01:38Z"/>
        </w:rPr>
      </w:pPr>
      <w:ins w:id="1777" w:author="Unknown Author" w:date="2024-02-21T13:01:48Z">
        <w:r>
          <w:rPr>
            <w:rFonts w:ascii="Arial" w:hAnsi="Arial"/>
            <w:b/>
            <w:bCs/>
          </w:rPr>
          <w:t>Legend: Shown are unstandardized estimates with 95% confidence interval  and p-value from linear mixed effect model M1, stratified by gender. DBP: diastolic blood pressure, WHR: waist-to-hip ratio,WMH: white matter hyperintensities,</w:t>
        </w:r>
      </w:ins>
      <w:r>
        <w:br w:type="page"/>
      </w:r>
    </w:p>
    <w:p>
      <w:pPr>
        <w:pStyle w:val="TableCaption"/>
        <w:rPr>
          <w:rFonts w:ascii="Arial" w:hAnsi="Arial"/>
        </w:rPr>
      </w:pPr>
      <w:ins w:id="1779" w:author="Author" w:date="2024-02-21T09:46:00Z">
        <w:bookmarkStart w:id="72" w:name="tab%252525252525253AE2sexstr"/>
        <w:bookmarkEnd w:id="72"/>
        <w:r>
          <w:rPr>
            <w:rFonts w:ascii="Arial" w:hAnsi="Arial"/>
            <w:b/>
            <w:bCs/>
          </w:rPr>
          <w:t>Table 1</w:t>
        </w:r>
      </w:ins>
      <w:ins w:id="1780" w:author="Unknown Author" w:date="2024-02-21T12:01:09Z">
        <w:r>
          <w:rPr>
            <w:rFonts w:ascii="Arial" w:hAnsi="Arial"/>
            <w:b/>
            <w:bCs/>
          </w:rPr>
          <w:t>3</w:t>
        </w:r>
      </w:ins>
      <w:ins w:id="1781" w:author="Author" w:date="2024-02-21T09:46:00Z">
        <w:r>
          <w:rPr>
            <w:rFonts w:ascii="Arial" w:hAnsi="Arial"/>
            <w:b/>
            <w:bCs/>
          </w:rPr>
          <w:t xml:space="preserve">: </w:t>
        </w:r>
      </w:ins>
      <w:ins w:id="1782" w:author="Author" w:date="2024-02-21T09:46:00Z">
        <w:r>
          <w:rPr>
            <w:rFonts w:ascii="Arial" w:hAnsi="Arial"/>
          </w:rPr>
          <w:t>Gender-stratified results for Model M2 on executive function</w:t>
        </w:r>
      </w:ins>
    </w:p>
    <w:tbl>
      <w:tblPr>
        <w:tblW w:w="4000" w:type="pct"/>
        <w:jc w:val="center"/>
        <w:tblInd w:w="0" w:type="dxa"/>
        <w:tblLayout w:type="fixed"/>
        <w:tblCellMar>
          <w:top w:w="0" w:type="dxa"/>
          <w:left w:w="0" w:type="dxa"/>
          <w:bottom w:w="0" w:type="dxa"/>
          <w:right w:w="0" w:type="dxa"/>
        </w:tblCellMar>
        <w:tblLook w:val="0000" w:noHBand="0" w:noVBand="0" w:firstColumn="0" w:lastRow="0" w:lastColumn="0" w:firstRow="0"/>
      </w:tblPr>
      <w:tblGrid>
        <w:gridCol w:w="2070"/>
        <w:gridCol w:w="2077"/>
        <w:gridCol w:w="2071"/>
        <w:gridCol w:w="2073"/>
        <w:gridCol w:w="2077"/>
      </w:tblGrid>
      <w:tr>
        <w:trPr>
          <w:tblHeader w:val="true"/>
          <w:ins w:id="1783" w:author="Author" w:date="2024-02-21T09:46:00Z"/>
          <w:trHeight w:val="650" w:hRule="atLeast"/>
        </w:trPr>
        <w:tc>
          <w:tcPr>
            <w:tcW w:w="2070" w:type="dxa"/>
            <w:tcBorders/>
            <w:shd w:color="auto" w:fill="FFFFFF" w:val="clear"/>
            <w:vAlign w:val="center"/>
          </w:tcPr>
          <w:p>
            <w:pPr>
              <w:pStyle w:val="Normal"/>
              <w:widowControl w:val="false"/>
              <w:spacing w:lineRule="exact" w:line="240" w:before="100" w:after="100"/>
              <w:ind w:left="100" w:right="100" w:hanging="0"/>
              <w:rPr>
                <w:rFonts w:ascii="Arial" w:hAnsi="Arial"/>
              </w:rPr>
            </w:pPr>
            <w:r>
              <w:rPr>
                <w:rFonts w:ascii="Arial" w:hAnsi="Arial"/>
              </w:rPr>
            </w:r>
          </w:p>
        </w:tc>
        <w:tc>
          <w:tcPr>
            <w:tcW w:w="207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84" w:author="Author" w:date="2024-02-21T09:46:00Z">
              <w:r>
                <w:rPr>
                  <w:rFonts w:eastAsia="DejaVu Sans" w:cs="DejaVu Sans" w:ascii="Arial" w:hAnsi="Arial"/>
                  <w:color w:val="000000"/>
                  <w:sz w:val="22"/>
                  <w:szCs w:val="22"/>
                </w:rPr>
                <w:t xml:space="preserve">Females: Estimate </w:t>
                <w:br/>
                <w:t>[95 % CI]</w:t>
              </w:r>
            </w:ins>
          </w:p>
        </w:tc>
        <w:tc>
          <w:tcPr>
            <w:tcW w:w="207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85" w:author="Author" w:date="2024-02-21T09:46:00Z">
              <w:r>
                <w:rPr>
                  <w:rFonts w:eastAsia="DejaVu Sans" w:cs="DejaVu Sans" w:ascii="Arial" w:hAnsi="Arial"/>
                  <w:color w:val="000000"/>
                  <w:sz w:val="22"/>
                  <w:szCs w:val="22"/>
                </w:rPr>
                <w:t>Females:</w:t>
                <w:br/>
                <w:t>p-value</w:t>
              </w:r>
            </w:ins>
          </w:p>
        </w:tc>
        <w:tc>
          <w:tcPr>
            <w:tcW w:w="2073"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86" w:author="Author" w:date="2024-02-21T09:46:00Z">
              <w:r>
                <w:rPr>
                  <w:rFonts w:eastAsia="DejaVu Sans" w:cs="DejaVu Sans" w:ascii="Arial" w:hAnsi="Arial"/>
                  <w:color w:val="000000"/>
                  <w:sz w:val="22"/>
                  <w:szCs w:val="22"/>
                </w:rPr>
                <w:t xml:space="preserve">Males: Estimate </w:t>
                <w:br/>
                <w:t>[95 % CI]</w:t>
              </w:r>
            </w:ins>
          </w:p>
        </w:tc>
        <w:tc>
          <w:tcPr>
            <w:tcW w:w="207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87" w:author="Author" w:date="2024-02-21T09:46:00Z">
              <w:r>
                <w:rPr>
                  <w:rFonts w:eastAsia="DejaVu Sans" w:cs="DejaVu Sans" w:ascii="Arial" w:hAnsi="Arial"/>
                  <w:color w:val="000000"/>
                  <w:sz w:val="22"/>
                  <w:szCs w:val="22"/>
                </w:rPr>
                <w:t>Males:</w:t>
                <w:br/>
                <w:t>p-value</w:t>
              </w:r>
            </w:ins>
          </w:p>
        </w:tc>
      </w:tr>
      <w:tr>
        <w:trPr>
          <w:ins w:id="1788" w:author="Author" w:date="2024-02-21T09:46:00Z"/>
          <w:trHeight w:val="360" w:hRule="atLeast"/>
        </w:trPr>
        <w:tc>
          <w:tcPr>
            <w:tcW w:w="207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89" w:author="Author" w:date="2024-02-21T09:46:00Z">
              <w:r>
                <w:rPr>
                  <w:rFonts w:eastAsia="DejaVu Sans" w:cs="DejaVu Sans" w:ascii="Arial" w:hAnsi="Arial"/>
                  <w:color w:val="000000"/>
                  <w:sz w:val="22"/>
                  <w:szCs w:val="22"/>
                </w:rPr>
                <w:t>Age at baseline</w:t>
              </w:r>
            </w:ins>
          </w:p>
        </w:tc>
        <w:tc>
          <w:tcPr>
            <w:tcW w:w="207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90" w:author="Author" w:date="2024-02-21T09:46:00Z">
              <w:r>
                <w:rPr>
                  <w:rFonts w:eastAsia="DejaVu Sans" w:cs="DejaVu Sans" w:ascii="Arial" w:hAnsi="Arial"/>
                  <w:color w:val="000000"/>
                  <w:sz w:val="22"/>
                  <w:szCs w:val="22"/>
                </w:rPr>
                <w:t>-0.019 [-0.032, -0.007]</w:t>
              </w:r>
            </w:ins>
          </w:p>
        </w:tc>
        <w:tc>
          <w:tcPr>
            <w:tcW w:w="207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91" w:author="Author" w:date="2024-02-21T09:46:00Z">
              <w:r>
                <w:rPr>
                  <w:rFonts w:eastAsia="DejaVu Sans" w:cs="DejaVu Sans" w:ascii="Arial" w:hAnsi="Arial"/>
                  <w:color w:val="000000"/>
                  <w:sz w:val="22"/>
                  <w:szCs w:val="22"/>
                </w:rPr>
                <w:t>0.003</w:t>
              </w:r>
            </w:ins>
          </w:p>
        </w:tc>
        <w:tc>
          <w:tcPr>
            <w:tcW w:w="2073"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92" w:author="Author" w:date="2024-02-21T09:46:00Z">
              <w:r>
                <w:rPr>
                  <w:rFonts w:eastAsia="DejaVu Sans" w:cs="DejaVu Sans" w:ascii="Arial" w:hAnsi="Arial"/>
                  <w:color w:val="000000"/>
                  <w:sz w:val="22"/>
                  <w:szCs w:val="22"/>
                </w:rPr>
                <w:t>-0.015 [-0.027, -0.003]</w:t>
              </w:r>
            </w:ins>
          </w:p>
        </w:tc>
        <w:tc>
          <w:tcPr>
            <w:tcW w:w="207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93" w:author="Author" w:date="2024-02-21T09:46:00Z">
              <w:r>
                <w:rPr>
                  <w:rFonts w:eastAsia="DejaVu Sans" w:cs="DejaVu Sans" w:ascii="Arial" w:hAnsi="Arial"/>
                  <w:color w:val="000000"/>
                  <w:sz w:val="22"/>
                  <w:szCs w:val="22"/>
                </w:rPr>
                <w:t>0.016</w:t>
              </w:r>
            </w:ins>
          </w:p>
        </w:tc>
      </w:tr>
      <w:tr>
        <w:trPr>
          <w:ins w:id="1794" w:author="Author" w:date="2024-02-21T09:46:00Z"/>
          <w:trHeight w:val="360" w:hRule="atLeast"/>
        </w:trPr>
        <w:tc>
          <w:tcPr>
            <w:tcW w:w="207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95" w:author="Author" w:date="2024-02-21T09:46:00Z">
              <w:r>
                <w:rPr>
                  <w:rFonts w:eastAsia="DejaVu Sans" w:cs="DejaVu Sans" w:ascii="Arial" w:hAnsi="Arial"/>
                  <w:color w:val="000000"/>
                  <w:sz w:val="22"/>
                  <w:szCs w:val="22"/>
                </w:rPr>
                <w:t>Time</w:t>
              </w:r>
            </w:ins>
          </w:p>
        </w:tc>
        <w:tc>
          <w:tcPr>
            <w:tcW w:w="207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96" w:author="Author" w:date="2024-02-21T09:46:00Z">
              <w:r>
                <w:rPr>
                  <w:rFonts w:eastAsia="DejaVu Sans" w:cs="DejaVu Sans" w:ascii="Arial" w:hAnsi="Arial"/>
                  <w:color w:val="000000"/>
                  <w:sz w:val="22"/>
                  <w:szCs w:val="22"/>
                </w:rPr>
                <w:t>-0.037 [-0.058, -0.015]</w:t>
              </w:r>
            </w:ins>
          </w:p>
        </w:tc>
        <w:tc>
          <w:tcPr>
            <w:tcW w:w="207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97" w:author="Author" w:date="2024-02-21T09:46:00Z">
              <w:r>
                <w:rPr>
                  <w:rFonts w:eastAsia="DejaVu Sans" w:cs="DejaVu Sans" w:ascii="Arial" w:hAnsi="Arial"/>
                  <w:color w:val="000000"/>
                  <w:sz w:val="22"/>
                  <w:szCs w:val="22"/>
                </w:rPr>
                <w:t>&lt;0.001</w:t>
              </w:r>
            </w:ins>
          </w:p>
        </w:tc>
        <w:tc>
          <w:tcPr>
            <w:tcW w:w="2073"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98" w:author="Author" w:date="2024-02-21T09:46:00Z">
              <w:r>
                <w:rPr>
                  <w:rFonts w:eastAsia="DejaVu Sans" w:cs="DejaVu Sans" w:ascii="Arial" w:hAnsi="Arial"/>
                  <w:color w:val="000000"/>
                  <w:sz w:val="22"/>
                  <w:szCs w:val="22"/>
                </w:rPr>
                <w:t>-0.055 [-0.075, -0.036]</w:t>
              </w:r>
            </w:ins>
          </w:p>
        </w:tc>
        <w:tc>
          <w:tcPr>
            <w:tcW w:w="207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799" w:author="Author" w:date="2024-02-21T09:46:00Z">
              <w:r>
                <w:rPr>
                  <w:rFonts w:eastAsia="DejaVu Sans" w:cs="DejaVu Sans" w:ascii="Arial" w:hAnsi="Arial"/>
                  <w:color w:val="000000"/>
                  <w:sz w:val="22"/>
                  <w:szCs w:val="22"/>
                </w:rPr>
                <w:t>&lt;0.001</w:t>
              </w:r>
            </w:ins>
          </w:p>
        </w:tc>
      </w:tr>
      <w:tr>
        <w:trPr>
          <w:ins w:id="1800" w:author="Author" w:date="2024-02-21T09:46:00Z"/>
          <w:trHeight w:val="360" w:hRule="atLeast"/>
        </w:trPr>
        <w:tc>
          <w:tcPr>
            <w:tcW w:w="207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801" w:author="Author" w:date="2024-02-21T09:46:00Z">
              <w:r>
                <w:rPr>
                  <w:rFonts w:eastAsia="DejaVu Sans" w:cs="DejaVu Sans" w:ascii="Arial" w:hAnsi="Arial"/>
                  <w:color w:val="000000"/>
                  <w:sz w:val="22"/>
                  <w:szCs w:val="22"/>
                </w:rPr>
                <w:t>Baseline WMH volume</w:t>
              </w:r>
            </w:ins>
          </w:p>
        </w:tc>
        <w:tc>
          <w:tcPr>
            <w:tcW w:w="207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802" w:author="Author" w:date="2024-02-21T09:46:00Z">
              <w:r>
                <w:rPr>
                  <w:rFonts w:eastAsia="DejaVu Sans" w:cs="DejaVu Sans" w:ascii="Arial" w:hAnsi="Arial"/>
                  <w:color w:val="000000"/>
                  <w:sz w:val="22"/>
                  <w:szCs w:val="22"/>
                </w:rPr>
                <w:t>0.096 [-0.037, 0.229]</w:t>
              </w:r>
            </w:ins>
          </w:p>
        </w:tc>
        <w:tc>
          <w:tcPr>
            <w:tcW w:w="207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803" w:author="Author" w:date="2024-02-21T09:46:00Z">
              <w:r>
                <w:rPr>
                  <w:rFonts w:eastAsia="DejaVu Sans" w:cs="DejaVu Sans" w:ascii="Arial" w:hAnsi="Arial"/>
                  <w:color w:val="000000"/>
                  <w:sz w:val="22"/>
                  <w:szCs w:val="22"/>
                </w:rPr>
                <w:t>0.155</w:t>
              </w:r>
            </w:ins>
          </w:p>
        </w:tc>
        <w:tc>
          <w:tcPr>
            <w:tcW w:w="2073"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804" w:author="Author" w:date="2024-02-21T09:46:00Z">
              <w:r>
                <w:rPr>
                  <w:rFonts w:eastAsia="DejaVu Sans" w:cs="DejaVu Sans" w:ascii="Arial" w:hAnsi="Arial"/>
                  <w:color w:val="000000"/>
                  <w:sz w:val="22"/>
                  <w:szCs w:val="22"/>
                </w:rPr>
                <w:t>-0.127 [-0.273, 0.019]</w:t>
              </w:r>
            </w:ins>
          </w:p>
        </w:tc>
        <w:tc>
          <w:tcPr>
            <w:tcW w:w="207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805" w:author="Author" w:date="2024-02-21T09:46:00Z">
              <w:r>
                <w:rPr>
                  <w:rFonts w:eastAsia="DejaVu Sans" w:cs="DejaVu Sans" w:ascii="Arial" w:hAnsi="Arial"/>
                  <w:color w:val="000000"/>
                  <w:sz w:val="22"/>
                  <w:szCs w:val="22"/>
                </w:rPr>
                <w:t>0.087</w:t>
              </w:r>
            </w:ins>
          </w:p>
        </w:tc>
      </w:tr>
      <w:tr>
        <w:trPr>
          <w:ins w:id="1806" w:author="Author" w:date="2024-02-21T09:46:00Z"/>
          <w:trHeight w:val="360" w:hRule="atLeast"/>
        </w:trPr>
        <w:tc>
          <w:tcPr>
            <w:tcW w:w="207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807" w:author="Author" w:date="2024-02-21T09:46:00Z">
              <w:r>
                <w:rPr>
                  <w:rFonts w:eastAsia="DejaVu Sans" w:cs="DejaVu Sans" w:ascii="Arial" w:hAnsi="Arial"/>
                  <w:color w:val="000000"/>
                  <w:sz w:val="22"/>
                  <w:szCs w:val="22"/>
                </w:rPr>
                <w:t>Change in WMH volume</w:t>
              </w:r>
            </w:ins>
          </w:p>
        </w:tc>
        <w:tc>
          <w:tcPr>
            <w:tcW w:w="2077"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808" w:author="Author" w:date="2024-02-21T09:46:00Z">
              <w:r>
                <w:rPr>
                  <w:rFonts w:eastAsia="DejaVu Sans" w:cs="DejaVu Sans" w:ascii="Arial" w:hAnsi="Arial"/>
                  <w:color w:val="000000"/>
                  <w:sz w:val="22"/>
                  <w:szCs w:val="22"/>
                </w:rPr>
                <w:t>-0.208 [-0.517, 0.100]</w:t>
              </w:r>
            </w:ins>
          </w:p>
        </w:tc>
        <w:tc>
          <w:tcPr>
            <w:tcW w:w="2071"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809" w:author="Author" w:date="2024-02-21T09:46:00Z">
              <w:r>
                <w:rPr>
                  <w:rFonts w:eastAsia="DejaVu Sans" w:cs="DejaVu Sans" w:ascii="Arial" w:hAnsi="Arial"/>
                  <w:color w:val="000000"/>
                  <w:sz w:val="22"/>
                  <w:szCs w:val="22"/>
                </w:rPr>
                <w:t>0.185</w:t>
              </w:r>
            </w:ins>
          </w:p>
        </w:tc>
        <w:tc>
          <w:tcPr>
            <w:tcW w:w="2073"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810" w:author="Author" w:date="2024-02-21T09:46:00Z">
              <w:r>
                <w:rPr>
                  <w:rFonts w:eastAsia="DejaVu Sans" w:cs="DejaVu Sans" w:ascii="Arial" w:hAnsi="Arial"/>
                  <w:color w:val="000000"/>
                  <w:sz w:val="22"/>
                  <w:szCs w:val="22"/>
                </w:rPr>
                <w:t>-0.111 [-0.375, 0.154]</w:t>
              </w:r>
            </w:ins>
          </w:p>
        </w:tc>
        <w:tc>
          <w:tcPr>
            <w:tcW w:w="2077"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811" w:author="Author" w:date="2024-02-21T09:46:00Z">
              <w:r>
                <w:rPr>
                  <w:rFonts w:eastAsia="DejaVu Sans" w:cs="DejaVu Sans" w:ascii="Arial" w:hAnsi="Arial"/>
                  <w:color w:val="000000"/>
                  <w:sz w:val="22"/>
                  <w:szCs w:val="22"/>
                </w:rPr>
                <w:t>0.413</w:t>
              </w:r>
            </w:ins>
          </w:p>
        </w:tc>
      </w:tr>
    </w:tbl>
    <w:p>
      <w:pPr>
        <w:pStyle w:val="TableCaption"/>
        <w:rPr>
          <w:rFonts w:ascii="Arial" w:hAnsi="Arial"/>
          <w:ins w:id="1815" w:author="Author" w:date="2024-02-21T09:46:00Z"/>
          <w:b/>
          <w:b/>
          <w:bCs/>
        </w:rPr>
      </w:pPr>
      <w:ins w:id="1812" w:author="Unknown Author" w:date="2024-02-21T13:02:36Z">
        <w:r>
          <w:rPr>
            <w:rFonts w:ascii="Arial" w:hAnsi="Arial"/>
            <w:b/>
            <w:bCs/>
          </w:rPr>
          <w:t>Legend: Shown are unstandardized estimates with 95% confidence interval and p-value from linear mixed effect model M</w:t>
        </w:r>
      </w:ins>
      <w:ins w:id="1813" w:author="Unknown Author" w:date="2024-02-21T13:02:36Z">
        <w:r>
          <w:rPr>
            <w:rFonts w:eastAsia="Cambria" w:cs="Arial" w:ascii="Arial" w:hAnsi="Arial"/>
            <w:b/>
            <w:bCs/>
            <w:i/>
            <w:sz w:val="24"/>
            <w:szCs w:val="24"/>
            <w:lang w:val="en-US"/>
          </w:rPr>
          <w:t>2, stratified by gender.</w:t>
        </w:r>
      </w:ins>
      <w:ins w:id="1814" w:author="Unknown Author" w:date="2024-02-21T13:02:36Z">
        <w:r>
          <w:rPr>
            <w:rFonts w:ascii="Arial" w:hAnsi="Arial"/>
            <w:b/>
            <w:bCs/>
          </w:rPr>
          <w:t xml:space="preserve"> WMH: white matter hyperintensities, </w:t>
        </w:r>
      </w:ins>
    </w:p>
    <w:p>
      <w:pPr>
        <w:pStyle w:val="TableCaption"/>
        <w:rPr>
          <w:rFonts w:ascii="Arial" w:hAnsi="Arial"/>
        </w:rPr>
      </w:pPr>
      <w:ins w:id="1816" w:author="Author" w:date="2024-02-21T09:46:00Z">
        <w:bookmarkStart w:id="73" w:name="tab%252525252525253AE3sexstr"/>
        <w:bookmarkEnd w:id="73"/>
        <w:r>
          <w:rPr>
            <w:rFonts w:ascii="Arial" w:hAnsi="Arial"/>
            <w:b/>
            <w:bCs/>
          </w:rPr>
          <w:t>Table 1</w:t>
        </w:r>
      </w:ins>
      <w:ins w:id="1817" w:author="Unknown Author" w:date="2024-02-21T12:01:11Z">
        <w:r>
          <w:rPr>
            <w:rFonts w:ascii="Arial" w:hAnsi="Arial"/>
            <w:b/>
            <w:bCs/>
          </w:rPr>
          <w:t>4</w:t>
        </w:r>
      </w:ins>
      <w:ins w:id="1818" w:author="Author" w:date="2024-02-21T09:46:00Z">
        <w:r>
          <w:rPr>
            <w:rFonts w:ascii="Arial" w:hAnsi="Arial"/>
            <w:b/>
            <w:bCs/>
          </w:rPr>
          <w:t>:</w:t>
        </w:r>
      </w:ins>
      <w:ins w:id="1819" w:author="Author" w:date="2024-02-21T09:46:00Z">
        <w:r>
          <w:rPr>
            <w:rFonts w:ascii="Arial" w:hAnsi="Arial"/>
          </w:rPr>
          <w:t xml:space="preserve"> Gender-stratified results for Model M3 on global cognitive function</w:t>
        </w:r>
      </w:ins>
    </w:p>
    <w:tbl>
      <w:tblPr>
        <w:tblW w:w="4000" w:type="pct"/>
        <w:jc w:val="center"/>
        <w:tblInd w:w="0" w:type="dxa"/>
        <w:tblLayout w:type="fixed"/>
        <w:tblCellMar>
          <w:top w:w="0" w:type="dxa"/>
          <w:left w:w="0" w:type="dxa"/>
          <w:bottom w:w="0" w:type="dxa"/>
          <w:right w:w="0" w:type="dxa"/>
        </w:tblCellMar>
        <w:tblLook w:val="0000" w:noHBand="0" w:noVBand="0" w:firstColumn="0" w:lastRow="0" w:lastColumn="0" w:firstRow="0"/>
      </w:tblPr>
      <w:tblGrid>
        <w:gridCol w:w="2070"/>
        <w:gridCol w:w="2077"/>
        <w:gridCol w:w="2071"/>
        <w:gridCol w:w="2073"/>
        <w:gridCol w:w="2077"/>
      </w:tblGrid>
      <w:tr>
        <w:trPr>
          <w:tblHeader w:val="true"/>
          <w:ins w:id="1820" w:author="Author" w:date="2024-02-21T09:46:00Z"/>
          <w:trHeight w:val="650" w:hRule="atLeast"/>
        </w:trPr>
        <w:tc>
          <w:tcPr>
            <w:tcW w:w="2070" w:type="dxa"/>
            <w:tcBorders/>
            <w:shd w:color="auto" w:fill="FFFFFF" w:val="clear"/>
            <w:vAlign w:val="center"/>
          </w:tcPr>
          <w:p>
            <w:pPr>
              <w:pStyle w:val="Normal"/>
              <w:widowControl w:val="false"/>
              <w:spacing w:lineRule="exact" w:line="240" w:before="100" w:after="100"/>
              <w:ind w:left="100" w:right="100" w:hanging="0"/>
              <w:rPr>
                <w:rFonts w:ascii="Arial" w:hAnsi="Arial"/>
              </w:rPr>
            </w:pPr>
            <w:r>
              <w:rPr>
                <w:rFonts w:ascii="Arial" w:hAnsi="Arial"/>
              </w:rPr>
            </w:r>
          </w:p>
        </w:tc>
        <w:tc>
          <w:tcPr>
            <w:tcW w:w="207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821" w:author="Author" w:date="2024-02-21T09:46:00Z">
              <w:r>
                <w:rPr>
                  <w:rFonts w:eastAsia="DejaVu Sans" w:cs="DejaVu Sans" w:ascii="Arial" w:hAnsi="Arial"/>
                  <w:color w:val="000000"/>
                  <w:sz w:val="22"/>
                  <w:szCs w:val="22"/>
                </w:rPr>
                <w:t xml:space="preserve">Females: Estimate </w:t>
                <w:br/>
                <w:t>[95 % CI]</w:t>
              </w:r>
            </w:ins>
          </w:p>
        </w:tc>
        <w:tc>
          <w:tcPr>
            <w:tcW w:w="207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822" w:author="Author" w:date="2024-02-21T09:46:00Z">
              <w:r>
                <w:rPr>
                  <w:rFonts w:eastAsia="DejaVu Sans" w:cs="DejaVu Sans" w:ascii="Arial" w:hAnsi="Arial"/>
                  <w:color w:val="000000"/>
                  <w:sz w:val="22"/>
                  <w:szCs w:val="22"/>
                </w:rPr>
                <w:t>Females:</w:t>
                <w:br/>
                <w:t>p-value</w:t>
              </w:r>
            </w:ins>
          </w:p>
        </w:tc>
        <w:tc>
          <w:tcPr>
            <w:tcW w:w="2073"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823" w:author="Author" w:date="2024-02-21T09:46:00Z">
              <w:r>
                <w:rPr>
                  <w:rFonts w:eastAsia="DejaVu Sans" w:cs="DejaVu Sans" w:ascii="Arial" w:hAnsi="Arial"/>
                  <w:color w:val="000000"/>
                  <w:sz w:val="22"/>
                  <w:szCs w:val="22"/>
                </w:rPr>
                <w:t xml:space="preserve">Males: Estimate </w:t>
                <w:br/>
                <w:t>[95 % CI]</w:t>
              </w:r>
            </w:ins>
          </w:p>
        </w:tc>
        <w:tc>
          <w:tcPr>
            <w:tcW w:w="207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824" w:author="Author" w:date="2024-02-21T09:46:00Z">
              <w:r>
                <w:rPr>
                  <w:rFonts w:eastAsia="DejaVu Sans" w:cs="DejaVu Sans" w:ascii="Arial" w:hAnsi="Arial"/>
                  <w:color w:val="000000"/>
                  <w:sz w:val="22"/>
                  <w:szCs w:val="22"/>
                </w:rPr>
                <w:t>Males:</w:t>
                <w:br/>
                <w:t>p-value</w:t>
              </w:r>
            </w:ins>
          </w:p>
        </w:tc>
      </w:tr>
      <w:tr>
        <w:trPr>
          <w:ins w:id="1825" w:author="Author" w:date="2024-02-21T09:46:00Z"/>
          <w:trHeight w:val="360" w:hRule="atLeast"/>
        </w:trPr>
        <w:tc>
          <w:tcPr>
            <w:tcW w:w="207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826" w:author="Author" w:date="2024-02-21T09:46:00Z">
              <w:r>
                <w:rPr>
                  <w:rFonts w:eastAsia="DejaVu Sans" w:cs="DejaVu Sans" w:ascii="Arial" w:hAnsi="Arial"/>
                  <w:color w:val="000000"/>
                  <w:sz w:val="22"/>
                  <w:szCs w:val="22"/>
                </w:rPr>
                <w:t>Age at baseline</w:t>
              </w:r>
            </w:ins>
          </w:p>
        </w:tc>
        <w:tc>
          <w:tcPr>
            <w:tcW w:w="207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827" w:author="Author" w:date="2024-02-21T09:46:00Z">
              <w:r>
                <w:rPr>
                  <w:rFonts w:eastAsia="DejaVu Sans" w:cs="DejaVu Sans" w:ascii="Arial" w:hAnsi="Arial"/>
                  <w:color w:val="000000"/>
                  <w:sz w:val="22"/>
                  <w:szCs w:val="22"/>
                </w:rPr>
                <w:t>-0.040 [-0.053, -0.028]</w:t>
              </w:r>
            </w:ins>
          </w:p>
        </w:tc>
        <w:tc>
          <w:tcPr>
            <w:tcW w:w="207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828" w:author="Author" w:date="2024-02-21T09:46:00Z">
              <w:r>
                <w:rPr>
                  <w:rFonts w:eastAsia="DejaVu Sans" w:cs="DejaVu Sans" w:ascii="Arial" w:hAnsi="Arial"/>
                  <w:color w:val="000000"/>
                  <w:sz w:val="22"/>
                  <w:szCs w:val="22"/>
                </w:rPr>
                <w:t>&lt;0.001</w:t>
              </w:r>
            </w:ins>
          </w:p>
        </w:tc>
        <w:tc>
          <w:tcPr>
            <w:tcW w:w="2073"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829" w:author="Author" w:date="2024-02-21T09:46:00Z">
              <w:r>
                <w:rPr>
                  <w:rFonts w:eastAsia="DejaVu Sans" w:cs="DejaVu Sans" w:ascii="Arial" w:hAnsi="Arial"/>
                  <w:color w:val="000000"/>
                  <w:sz w:val="22"/>
                  <w:szCs w:val="22"/>
                </w:rPr>
                <w:t>-0.048 [-0.059, -0.037]</w:t>
              </w:r>
            </w:ins>
          </w:p>
        </w:tc>
        <w:tc>
          <w:tcPr>
            <w:tcW w:w="207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830" w:author="Author" w:date="2024-02-21T09:46:00Z">
              <w:r>
                <w:rPr>
                  <w:rFonts w:eastAsia="DejaVu Sans" w:cs="DejaVu Sans" w:ascii="Arial" w:hAnsi="Arial"/>
                  <w:color w:val="000000"/>
                  <w:sz w:val="22"/>
                  <w:szCs w:val="22"/>
                </w:rPr>
                <w:t>&lt;0.001</w:t>
              </w:r>
            </w:ins>
          </w:p>
        </w:tc>
      </w:tr>
      <w:tr>
        <w:trPr>
          <w:ins w:id="1831" w:author="Author" w:date="2024-02-21T09:46:00Z"/>
          <w:trHeight w:val="360" w:hRule="atLeast"/>
        </w:trPr>
        <w:tc>
          <w:tcPr>
            <w:tcW w:w="207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832" w:author="Author" w:date="2024-02-21T09:46:00Z">
              <w:r>
                <w:rPr>
                  <w:rFonts w:eastAsia="DejaVu Sans" w:cs="DejaVu Sans" w:ascii="Arial" w:hAnsi="Arial"/>
                  <w:color w:val="000000"/>
                  <w:sz w:val="22"/>
                  <w:szCs w:val="22"/>
                </w:rPr>
                <w:t>Time</w:t>
              </w:r>
            </w:ins>
          </w:p>
        </w:tc>
        <w:tc>
          <w:tcPr>
            <w:tcW w:w="207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833" w:author="Author" w:date="2024-02-21T09:46:00Z">
              <w:r>
                <w:rPr>
                  <w:rFonts w:eastAsia="DejaVu Sans" w:cs="DejaVu Sans" w:ascii="Arial" w:hAnsi="Arial"/>
                  <w:color w:val="000000"/>
                  <w:sz w:val="22"/>
                  <w:szCs w:val="22"/>
                </w:rPr>
                <w:t>-0.028 [-0.046, -0.010]</w:t>
              </w:r>
            </w:ins>
          </w:p>
        </w:tc>
        <w:tc>
          <w:tcPr>
            <w:tcW w:w="207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834" w:author="Author" w:date="2024-02-21T09:46:00Z">
              <w:r>
                <w:rPr>
                  <w:rFonts w:eastAsia="DejaVu Sans" w:cs="DejaVu Sans" w:ascii="Arial" w:hAnsi="Arial"/>
                  <w:color w:val="000000"/>
                  <w:sz w:val="22"/>
                  <w:szCs w:val="22"/>
                </w:rPr>
                <w:t>0.003</w:t>
              </w:r>
            </w:ins>
          </w:p>
        </w:tc>
        <w:tc>
          <w:tcPr>
            <w:tcW w:w="2073"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835" w:author="Author" w:date="2024-02-21T09:46:00Z">
              <w:r>
                <w:rPr>
                  <w:rFonts w:eastAsia="DejaVu Sans" w:cs="DejaVu Sans" w:ascii="Arial" w:hAnsi="Arial"/>
                  <w:color w:val="000000"/>
                  <w:sz w:val="22"/>
                  <w:szCs w:val="22"/>
                </w:rPr>
                <w:t>-0.050 [-0.067, -0.034]</w:t>
              </w:r>
            </w:ins>
          </w:p>
        </w:tc>
        <w:tc>
          <w:tcPr>
            <w:tcW w:w="207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836" w:author="Author" w:date="2024-02-21T09:46:00Z">
              <w:r>
                <w:rPr>
                  <w:rFonts w:eastAsia="DejaVu Sans" w:cs="DejaVu Sans" w:ascii="Arial" w:hAnsi="Arial"/>
                  <w:color w:val="000000"/>
                  <w:sz w:val="22"/>
                  <w:szCs w:val="22"/>
                </w:rPr>
                <w:t>&lt;0.001</w:t>
              </w:r>
            </w:ins>
          </w:p>
        </w:tc>
      </w:tr>
      <w:tr>
        <w:trPr>
          <w:ins w:id="1837" w:author="Author" w:date="2024-02-21T09:46:00Z"/>
          <w:trHeight w:val="360" w:hRule="atLeast"/>
        </w:trPr>
        <w:tc>
          <w:tcPr>
            <w:tcW w:w="207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838" w:author="Author" w:date="2024-02-21T09:46:00Z">
              <w:r>
                <w:rPr>
                  <w:rFonts w:eastAsia="DejaVu Sans" w:cs="DejaVu Sans" w:ascii="Arial" w:hAnsi="Arial"/>
                  <w:color w:val="000000"/>
                  <w:sz w:val="22"/>
                  <w:szCs w:val="22"/>
                </w:rPr>
                <w:t>WMH volume baseline</w:t>
              </w:r>
            </w:ins>
          </w:p>
        </w:tc>
        <w:tc>
          <w:tcPr>
            <w:tcW w:w="207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839" w:author="Author" w:date="2024-02-21T09:46:00Z">
              <w:r>
                <w:rPr>
                  <w:rFonts w:eastAsia="DejaVu Sans" w:cs="DejaVu Sans" w:ascii="Arial" w:hAnsi="Arial"/>
                  <w:color w:val="000000"/>
                  <w:sz w:val="22"/>
                  <w:szCs w:val="22"/>
                </w:rPr>
                <w:t>0.022 [-0.104, 0.149]</w:t>
              </w:r>
            </w:ins>
          </w:p>
        </w:tc>
        <w:tc>
          <w:tcPr>
            <w:tcW w:w="207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840" w:author="Author" w:date="2024-02-21T09:46:00Z">
              <w:r>
                <w:rPr>
                  <w:rFonts w:eastAsia="DejaVu Sans" w:cs="DejaVu Sans" w:ascii="Arial" w:hAnsi="Arial"/>
                  <w:color w:val="000000"/>
                  <w:sz w:val="22"/>
                  <w:szCs w:val="22"/>
                </w:rPr>
                <w:t>0.728</w:t>
              </w:r>
            </w:ins>
          </w:p>
        </w:tc>
        <w:tc>
          <w:tcPr>
            <w:tcW w:w="2073"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841" w:author="Author" w:date="2024-02-21T09:46:00Z">
              <w:r>
                <w:rPr>
                  <w:rFonts w:eastAsia="DejaVu Sans" w:cs="DejaVu Sans" w:ascii="Arial" w:hAnsi="Arial"/>
                  <w:color w:val="000000"/>
                  <w:sz w:val="22"/>
                  <w:szCs w:val="22"/>
                </w:rPr>
                <w:t>-0.113 [-0.244, 0.017]</w:t>
              </w:r>
            </w:ins>
          </w:p>
        </w:tc>
        <w:tc>
          <w:tcPr>
            <w:tcW w:w="207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842" w:author="Author" w:date="2024-02-21T09:46:00Z">
              <w:r>
                <w:rPr>
                  <w:rFonts w:eastAsia="DejaVu Sans" w:cs="DejaVu Sans" w:ascii="Arial" w:hAnsi="Arial"/>
                  <w:color w:val="000000"/>
                  <w:sz w:val="22"/>
                  <w:szCs w:val="22"/>
                </w:rPr>
                <w:t>0.089</w:t>
              </w:r>
            </w:ins>
          </w:p>
        </w:tc>
      </w:tr>
      <w:tr>
        <w:trPr>
          <w:ins w:id="1843" w:author="Author" w:date="2024-02-21T09:46:00Z"/>
          <w:trHeight w:val="360" w:hRule="atLeast"/>
        </w:trPr>
        <w:tc>
          <w:tcPr>
            <w:tcW w:w="207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844" w:author="Author" w:date="2024-02-21T09:46:00Z">
              <w:r>
                <w:rPr>
                  <w:rFonts w:eastAsia="DejaVu Sans" w:cs="DejaVu Sans" w:ascii="Arial" w:hAnsi="Arial"/>
                  <w:color w:val="000000"/>
                  <w:sz w:val="22"/>
                  <w:szCs w:val="22"/>
                </w:rPr>
                <w:t>Change in WMH volume</w:t>
              </w:r>
            </w:ins>
          </w:p>
        </w:tc>
        <w:tc>
          <w:tcPr>
            <w:tcW w:w="2077"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845" w:author="Author" w:date="2024-02-21T09:46:00Z">
              <w:r>
                <w:rPr>
                  <w:rFonts w:eastAsia="DejaVu Sans" w:cs="DejaVu Sans" w:ascii="Arial" w:hAnsi="Arial"/>
                  <w:color w:val="000000"/>
                  <w:sz w:val="22"/>
                  <w:szCs w:val="22"/>
                </w:rPr>
                <w:t>-0.371 [-0.636, -0.107]</w:t>
              </w:r>
            </w:ins>
          </w:p>
        </w:tc>
        <w:tc>
          <w:tcPr>
            <w:tcW w:w="2071"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846" w:author="Author" w:date="2024-02-21T09:46:00Z">
              <w:r>
                <w:rPr>
                  <w:rFonts w:eastAsia="DejaVu Sans" w:cs="DejaVu Sans" w:ascii="Arial" w:hAnsi="Arial"/>
                  <w:color w:val="000000"/>
                  <w:sz w:val="22"/>
                  <w:szCs w:val="22"/>
                </w:rPr>
                <w:t>0.006</w:t>
              </w:r>
            </w:ins>
          </w:p>
        </w:tc>
        <w:tc>
          <w:tcPr>
            <w:tcW w:w="2073"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847" w:author="Author" w:date="2024-02-21T09:46:00Z">
              <w:r>
                <w:rPr>
                  <w:rFonts w:eastAsia="DejaVu Sans" w:cs="DejaVu Sans" w:ascii="Arial" w:hAnsi="Arial"/>
                  <w:color w:val="000000"/>
                  <w:sz w:val="22"/>
                  <w:szCs w:val="22"/>
                </w:rPr>
                <w:t>-0.284 [-0.510, -0.058]</w:t>
              </w:r>
            </w:ins>
          </w:p>
        </w:tc>
        <w:tc>
          <w:tcPr>
            <w:tcW w:w="2077"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848" w:author="Author" w:date="2024-02-21T09:46:00Z">
              <w:r>
                <w:rPr>
                  <w:rFonts w:eastAsia="DejaVu Sans" w:cs="DejaVu Sans" w:ascii="Arial" w:hAnsi="Arial"/>
                  <w:color w:val="000000"/>
                  <w:sz w:val="22"/>
                  <w:szCs w:val="22"/>
                </w:rPr>
                <w:t>0.014</w:t>
              </w:r>
            </w:ins>
            <w:bookmarkStart w:id="74" w:name="exploratory-analyses1"/>
            <w:bookmarkStart w:id="75" w:name="X9fcd3d6adb2c1baad1831f5e36ac221b65c460c"/>
            <w:bookmarkEnd w:id="74"/>
            <w:bookmarkEnd w:id="75"/>
          </w:p>
        </w:tc>
      </w:tr>
    </w:tbl>
    <w:p>
      <w:pPr>
        <w:pStyle w:val="TableCaption"/>
        <w:rPr>
          <w:rFonts w:ascii="Arial" w:hAnsi="Arial"/>
          <w:ins w:id="1852" w:author="Author" w:date="2024-02-21T09:46:00Z"/>
          <w:b/>
          <w:b/>
          <w:bCs/>
        </w:rPr>
      </w:pPr>
      <w:ins w:id="1849" w:author="Unknown Author" w:date="2024-02-21T13:02:54Z">
        <w:r>
          <w:rPr>
            <w:rFonts w:ascii="Arial" w:hAnsi="Arial"/>
            <w:b/>
            <w:bCs/>
          </w:rPr>
          <w:t>Legend: Shown are unstandardized estimates with 95% confidence interval and p-value from linear mixed effect model M</w:t>
        </w:r>
      </w:ins>
      <w:ins w:id="1850" w:author="Unknown Author" w:date="2024-02-21T13:02:54Z">
        <w:r>
          <w:rPr>
            <w:rFonts w:eastAsia="Cambria" w:cs="Arial" w:ascii="Arial" w:hAnsi="Arial"/>
            <w:b/>
            <w:bCs/>
            <w:i/>
            <w:sz w:val="24"/>
            <w:szCs w:val="24"/>
            <w:lang w:val="en-US"/>
          </w:rPr>
          <w:t>3, stratified by gender.</w:t>
        </w:r>
      </w:ins>
      <w:ins w:id="1851" w:author="Unknown Author" w:date="2024-02-21T13:02:54Z">
        <w:r>
          <w:rPr>
            <w:rFonts w:ascii="Arial" w:hAnsi="Arial"/>
            <w:b/>
            <w:bCs/>
          </w:rPr>
          <w:t xml:space="preserve"> WMH: white matter hyperintensities, </w:t>
        </w:r>
      </w:ins>
    </w:p>
    <w:p>
      <w:pPr>
        <w:pStyle w:val="TableCaption"/>
        <w:rPr>
          <w:rFonts w:ascii="Arial" w:hAnsi="Arial"/>
          <w:ins w:id="1854" w:author="Unknown Author" w:date="2024-02-21T12:01:34Z"/>
        </w:rPr>
      </w:pPr>
      <w:ins w:id="1853" w:author="Unknown Author" w:date="2024-02-21T12:01:34Z">
        <w:r>
          <w:rPr>
            <w:rFonts w:ascii="Arial" w:hAnsi="Arial"/>
          </w:rPr>
        </w:r>
      </w:ins>
      <w:r>
        <w:br w:type="page"/>
      </w:r>
    </w:p>
    <w:p>
      <w:pPr>
        <w:pStyle w:val="TableCaption"/>
        <w:rPr>
          <w:rFonts w:ascii="Arial" w:hAnsi="Arial"/>
        </w:rPr>
      </w:pPr>
      <w:ins w:id="1855" w:author="Author" w:date="2024-02-21T09:46:00Z">
        <w:bookmarkStart w:id="76" w:name="tab%252525252525253AresSBPfreq"/>
        <w:bookmarkEnd w:id="76"/>
        <w:r>
          <w:rPr>
            <w:rFonts w:ascii="Arial" w:hAnsi="Arial"/>
            <w:b/>
            <w:bCs/>
          </w:rPr>
          <w:t>Table 1</w:t>
        </w:r>
      </w:ins>
      <w:ins w:id="1856" w:author="Unknown Author" w:date="2024-02-21T12:01:16Z">
        <w:r>
          <w:rPr>
            <w:rFonts w:ascii="Arial" w:hAnsi="Arial"/>
            <w:b/>
            <w:bCs/>
          </w:rPr>
          <w:t>5</w:t>
        </w:r>
      </w:ins>
      <w:del w:id="1857" w:author="Unknown Author" w:date="2024-02-21T12:01:15Z">
        <w:r>
          <w:rPr>
            <w:rFonts w:ascii="Arial" w:hAnsi="Arial"/>
            <w:b/>
            <w:bCs/>
          </w:rPr>
          <w:delText>:</w:delText>
        </w:r>
      </w:del>
      <w:ins w:id="1858" w:author="Author" w:date="2024-02-21T09:46:00Z">
        <w:r>
          <w:rPr>
            <w:rFonts w:ascii="Arial" w:hAnsi="Arial"/>
          </w:rPr>
          <w:t xml:space="preserve"> Results of an exploratory model testing the association of baseline and change in SBP with WMH progression</w:t>
        </w:r>
      </w:ins>
    </w:p>
    <w:tbl>
      <w:tblPr>
        <w:tblW w:w="9316" w:type="dxa"/>
        <w:jc w:val="center"/>
        <w:tblInd w:w="0" w:type="dxa"/>
        <w:tblLayout w:type="fixed"/>
        <w:tblCellMar>
          <w:top w:w="0" w:type="dxa"/>
          <w:left w:w="0" w:type="dxa"/>
          <w:bottom w:w="0" w:type="dxa"/>
          <w:right w:w="0" w:type="dxa"/>
        </w:tblCellMar>
        <w:tblLook w:val="0000" w:noHBand="0" w:noVBand="0" w:firstColumn="0" w:lastRow="0" w:lastColumn="0" w:firstRow="0"/>
      </w:tblPr>
      <w:tblGrid>
        <w:gridCol w:w="4821"/>
        <w:gridCol w:w="3264"/>
        <w:gridCol w:w="1231"/>
      </w:tblGrid>
      <w:tr>
        <w:trPr>
          <w:tblHeader w:val="true"/>
          <w:ins w:id="1859" w:author="Author" w:date="2024-02-21T09:46:00Z"/>
          <w:trHeight w:val="624" w:hRule="atLeast"/>
        </w:trPr>
        <w:tc>
          <w:tcPr>
            <w:tcW w:w="4821" w:type="dxa"/>
            <w:tcBorders/>
            <w:shd w:color="auto" w:fill="FFFFFF" w:val="clear"/>
            <w:vAlign w:val="center"/>
          </w:tcPr>
          <w:p>
            <w:pPr>
              <w:pStyle w:val="Normal"/>
              <w:widowControl w:val="false"/>
              <w:spacing w:lineRule="exact" w:line="240" w:before="100" w:after="100"/>
              <w:ind w:left="100" w:right="100" w:hanging="0"/>
              <w:rPr>
                <w:rFonts w:ascii="Arial" w:hAnsi="Arial"/>
              </w:rPr>
            </w:pPr>
            <w:r>
              <w:rPr>
                <w:rFonts w:ascii="Arial" w:hAnsi="Arial"/>
              </w:rPr>
            </w:r>
          </w:p>
        </w:tc>
        <w:tc>
          <w:tcPr>
            <w:tcW w:w="3264"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860" w:author="Author" w:date="2024-02-21T09:46:00Z">
              <w:r>
                <w:rPr>
                  <w:rFonts w:eastAsia="DejaVu Sans" w:cs="DejaVu Sans" w:ascii="Arial" w:hAnsi="Arial"/>
                  <w:color w:val="000000"/>
                  <w:sz w:val="22"/>
                  <w:szCs w:val="22"/>
                </w:rPr>
                <w:t>Estimate [95 % CI]</w:t>
              </w:r>
            </w:ins>
          </w:p>
        </w:tc>
        <w:tc>
          <w:tcPr>
            <w:tcW w:w="123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861" w:author="Author" w:date="2024-02-21T09:46:00Z">
              <w:r>
                <w:rPr>
                  <w:rFonts w:eastAsia="DejaVu Sans" w:cs="DejaVu Sans" w:ascii="Arial" w:hAnsi="Arial"/>
                  <w:color w:val="000000"/>
                  <w:sz w:val="22"/>
                  <w:szCs w:val="22"/>
                </w:rPr>
                <w:t>p-value</w:t>
              </w:r>
            </w:ins>
          </w:p>
        </w:tc>
      </w:tr>
      <w:tr>
        <w:trPr>
          <w:ins w:id="1862" w:author="Author" w:date="2024-02-21T09:46:00Z"/>
          <w:trHeight w:val="624" w:hRule="atLeast"/>
        </w:trPr>
        <w:tc>
          <w:tcPr>
            <w:tcW w:w="482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863" w:author="Author" w:date="2024-02-21T09:46:00Z">
              <w:r>
                <w:rPr>
                  <w:rFonts w:eastAsia="DejaVu Sans" w:cs="DejaVu Sans" w:ascii="Arial" w:hAnsi="Arial"/>
                  <w:color w:val="000000"/>
                  <w:sz w:val="22"/>
                  <w:szCs w:val="22"/>
                </w:rPr>
                <w:t>Age at baseline</w:t>
              </w:r>
            </w:ins>
          </w:p>
        </w:tc>
        <w:tc>
          <w:tcPr>
            <w:tcW w:w="3264"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864" w:author="Author" w:date="2024-02-21T09:46:00Z">
              <w:r>
                <w:rPr>
                  <w:rFonts w:eastAsia="DejaVu Sans" w:cs="DejaVu Sans" w:ascii="Arial" w:hAnsi="Arial"/>
                  <w:color w:val="000000"/>
                  <w:sz w:val="22"/>
                  <w:szCs w:val="22"/>
                </w:rPr>
                <w:t>0.0504 [0.0438, 0.0571]</w:t>
              </w:r>
            </w:ins>
          </w:p>
        </w:tc>
        <w:tc>
          <w:tcPr>
            <w:tcW w:w="123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865" w:author="Author" w:date="2024-02-21T09:46:00Z">
              <w:r>
                <w:rPr>
                  <w:rFonts w:eastAsia="DejaVu Sans" w:cs="DejaVu Sans" w:ascii="Arial" w:hAnsi="Arial"/>
                  <w:color w:val="000000"/>
                  <w:sz w:val="22"/>
                  <w:szCs w:val="22"/>
                </w:rPr>
                <w:t>&lt;1e-04</w:t>
              </w:r>
            </w:ins>
          </w:p>
        </w:tc>
      </w:tr>
      <w:tr>
        <w:trPr>
          <w:ins w:id="1866" w:author="Author" w:date="2024-02-21T09:46:00Z"/>
          <w:trHeight w:val="624" w:hRule="atLeast"/>
        </w:trPr>
        <w:tc>
          <w:tcPr>
            <w:tcW w:w="482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867" w:author="Author" w:date="2024-02-21T09:46:00Z">
              <w:r>
                <w:rPr>
                  <w:rFonts w:eastAsia="DejaVu Sans" w:cs="DejaVu Sans" w:ascii="Arial" w:hAnsi="Arial"/>
                  <w:color w:val="000000"/>
                  <w:sz w:val="22"/>
                  <w:szCs w:val="22"/>
                </w:rPr>
                <w:t>Time between baseline and followup</w:t>
              </w:r>
            </w:ins>
          </w:p>
        </w:tc>
        <w:tc>
          <w:tcPr>
            <w:tcW w:w="3264"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868" w:author="Author" w:date="2024-02-21T09:46:00Z">
              <w:r>
                <w:rPr>
                  <w:rFonts w:eastAsia="DejaVu Sans" w:cs="DejaVu Sans" w:ascii="Arial" w:hAnsi="Arial"/>
                  <w:color w:val="000000"/>
                  <w:sz w:val="22"/>
                  <w:szCs w:val="22"/>
                </w:rPr>
                <w:t>-0.0331 [-0.0870, 0.0208]</w:t>
              </w:r>
            </w:ins>
          </w:p>
        </w:tc>
        <w:tc>
          <w:tcPr>
            <w:tcW w:w="123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869" w:author="Author" w:date="2024-02-21T09:46:00Z">
              <w:r>
                <w:rPr>
                  <w:rFonts w:eastAsia="DejaVu Sans" w:cs="DejaVu Sans" w:ascii="Arial" w:hAnsi="Arial"/>
                  <w:color w:val="000000"/>
                  <w:sz w:val="22"/>
                  <w:szCs w:val="22"/>
                </w:rPr>
                <w:t>0.2290</w:t>
              </w:r>
            </w:ins>
          </w:p>
        </w:tc>
      </w:tr>
      <w:tr>
        <w:trPr>
          <w:ins w:id="1870" w:author="Author" w:date="2024-02-21T09:46:00Z"/>
          <w:trHeight w:val="624" w:hRule="atLeast"/>
        </w:trPr>
        <w:tc>
          <w:tcPr>
            <w:tcW w:w="482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871" w:author="Author" w:date="2024-02-21T09:46:00Z">
              <w:r>
                <w:rPr>
                  <w:rFonts w:eastAsia="DejaVu Sans" w:cs="DejaVu Sans" w:ascii="Arial" w:hAnsi="Arial"/>
                  <w:color w:val="000000"/>
                  <w:sz w:val="22"/>
                  <w:szCs w:val="22"/>
                </w:rPr>
                <w:t>Systolic BP at baseline</w:t>
              </w:r>
            </w:ins>
          </w:p>
        </w:tc>
        <w:tc>
          <w:tcPr>
            <w:tcW w:w="3264"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872" w:author="Author" w:date="2024-02-21T09:46:00Z">
              <w:r>
                <w:rPr>
                  <w:rFonts w:eastAsia="DejaVu Sans" w:cs="DejaVu Sans" w:ascii="Arial" w:hAnsi="Arial"/>
                  <w:color w:val="000000"/>
                  <w:sz w:val="22"/>
                  <w:szCs w:val="22"/>
                </w:rPr>
                <w:t>0.0051 [0.0013, 0.0089]</w:t>
              </w:r>
            </w:ins>
          </w:p>
        </w:tc>
        <w:tc>
          <w:tcPr>
            <w:tcW w:w="123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873" w:author="Author" w:date="2024-02-21T09:46:00Z">
              <w:r>
                <w:rPr>
                  <w:rFonts w:eastAsia="DejaVu Sans" w:cs="DejaVu Sans" w:ascii="Arial" w:hAnsi="Arial"/>
                  <w:color w:val="000000"/>
                  <w:sz w:val="22"/>
                  <w:szCs w:val="22"/>
                </w:rPr>
                <w:t>0.0082</w:t>
              </w:r>
            </w:ins>
          </w:p>
        </w:tc>
      </w:tr>
      <w:tr>
        <w:trPr>
          <w:ins w:id="1874" w:author="Author" w:date="2024-02-21T09:46:00Z"/>
          <w:trHeight w:val="624" w:hRule="atLeast"/>
        </w:trPr>
        <w:tc>
          <w:tcPr>
            <w:tcW w:w="482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875" w:author="Author" w:date="2024-02-21T09:46:00Z">
              <w:r>
                <w:rPr>
                  <w:rFonts w:eastAsia="DejaVu Sans" w:cs="DejaVu Sans" w:ascii="Arial" w:hAnsi="Arial"/>
                  <w:color w:val="000000"/>
                  <w:sz w:val="22"/>
                  <w:szCs w:val="22"/>
                </w:rPr>
                <w:t>Change in Systolic BP</w:t>
              </w:r>
            </w:ins>
          </w:p>
        </w:tc>
        <w:tc>
          <w:tcPr>
            <w:tcW w:w="3264"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876" w:author="Author" w:date="2024-02-21T09:46:00Z">
              <w:r>
                <w:rPr>
                  <w:rFonts w:eastAsia="DejaVu Sans" w:cs="DejaVu Sans" w:ascii="Arial" w:hAnsi="Arial"/>
                  <w:color w:val="000000"/>
                  <w:sz w:val="22"/>
                  <w:szCs w:val="22"/>
                </w:rPr>
                <w:t>0.0050 [0.0033, 0.0067]</w:t>
              </w:r>
            </w:ins>
          </w:p>
        </w:tc>
        <w:tc>
          <w:tcPr>
            <w:tcW w:w="123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877" w:author="Author" w:date="2024-02-21T09:46:00Z">
              <w:r>
                <w:rPr>
                  <w:rFonts w:eastAsia="DejaVu Sans" w:cs="DejaVu Sans" w:ascii="Arial" w:hAnsi="Arial"/>
                  <w:color w:val="000000"/>
                  <w:sz w:val="22"/>
                  <w:szCs w:val="22"/>
                </w:rPr>
                <w:t>&lt;1e-04</w:t>
              </w:r>
            </w:ins>
          </w:p>
        </w:tc>
      </w:tr>
      <w:tr>
        <w:trPr>
          <w:ins w:id="1878" w:author="Author" w:date="2024-02-21T09:46:00Z"/>
          <w:trHeight w:val="624" w:hRule="atLeast"/>
        </w:trPr>
        <w:tc>
          <w:tcPr>
            <w:tcW w:w="482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879" w:author="Author" w:date="2024-02-21T09:46:00Z">
              <w:r>
                <w:rPr>
                  <w:rFonts w:eastAsia="DejaVu Sans" w:cs="DejaVu Sans" w:ascii="Arial" w:hAnsi="Arial"/>
                  <w:color w:val="000000"/>
                  <w:sz w:val="22"/>
                  <w:szCs w:val="22"/>
                </w:rPr>
                <w:t>Waist-to-hip ratio at baseline</w:t>
              </w:r>
            </w:ins>
          </w:p>
        </w:tc>
        <w:tc>
          <w:tcPr>
            <w:tcW w:w="3264"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880" w:author="Author" w:date="2024-02-21T09:46:00Z">
              <w:r>
                <w:rPr>
                  <w:rFonts w:eastAsia="DejaVu Sans" w:cs="DejaVu Sans" w:ascii="Arial" w:hAnsi="Arial"/>
                  <w:color w:val="000000"/>
                  <w:sz w:val="22"/>
                  <w:szCs w:val="22"/>
                </w:rPr>
                <w:t>0.9273 [-0.0327, 1.8872]</w:t>
              </w:r>
            </w:ins>
          </w:p>
        </w:tc>
        <w:tc>
          <w:tcPr>
            <w:tcW w:w="123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881" w:author="Author" w:date="2024-02-21T09:46:00Z">
              <w:r>
                <w:rPr>
                  <w:rFonts w:eastAsia="DejaVu Sans" w:cs="DejaVu Sans" w:ascii="Arial" w:hAnsi="Arial"/>
                  <w:color w:val="000000"/>
                  <w:sz w:val="22"/>
                  <w:szCs w:val="22"/>
                </w:rPr>
                <w:t>0.0583</w:t>
              </w:r>
            </w:ins>
          </w:p>
        </w:tc>
      </w:tr>
      <w:tr>
        <w:trPr>
          <w:ins w:id="1882" w:author="Author" w:date="2024-02-21T09:46:00Z"/>
          <w:trHeight w:val="624" w:hRule="atLeast"/>
        </w:trPr>
        <w:tc>
          <w:tcPr>
            <w:tcW w:w="482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883" w:author="Author" w:date="2024-02-21T09:46:00Z">
              <w:r>
                <w:rPr>
                  <w:rFonts w:eastAsia="DejaVu Sans" w:cs="DejaVu Sans" w:ascii="Arial" w:hAnsi="Arial"/>
                  <w:color w:val="000000"/>
                  <w:sz w:val="22"/>
                  <w:szCs w:val="22"/>
                </w:rPr>
                <w:t>Change in WHR</w:t>
              </w:r>
            </w:ins>
          </w:p>
        </w:tc>
        <w:tc>
          <w:tcPr>
            <w:tcW w:w="3264"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884" w:author="Author" w:date="2024-02-21T09:46:00Z">
              <w:r>
                <w:rPr>
                  <w:rFonts w:eastAsia="DejaVu Sans" w:cs="DejaVu Sans" w:ascii="Arial" w:hAnsi="Arial"/>
                  <w:color w:val="000000"/>
                  <w:sz w:val="22"/>
                  <w:szCs w:val="22"/>
                </w:rPr>
                <w:t>-0.1219 [-0.7154, 0.4717]</w:t>
              </w:r>
            </w:ins>
          </w:p>
        </w:tc>
        <w:tc>
          <w:tcPr>
            <w:tcW w:w="123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885" w:author="Author" w:date="2024-02-21T09:46:00Z">
              <w:r>
                <w:rPr>
                  <w:rFonts w:eastAsia="DejaVu Sans" w:cs="DejaVu Sans" w:ascii="Arial" w:hAnsi="Arial"/>
                  <w:color w:val="000000"/>
                  <w:sz w:val="22"/>
                  <w:szCs w:val="22"/>
                </w:rPr>
                <w:t>0.6871</w:t>
              </w:r>
            </w:ins>
          </w:p>
        </w:tc>
      </w:tr>
      <w:tr>
        <w:trPr>
          <w:ins w:id="1886" w:author="Author" w:date="2024-02-21T09:46:00Z"/>
          <w:trHeight w:val="607" w:hRule="atLeast"/>
        </w:trPr>
        <w:tc>
          <w:tcPr>
            <w:tcW w:w="482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887" w:author="Author" w:date="2024-02-21T09:46:00Z">
              <w:r>
                <w:rPr>
                  <w:rFonts w:eastAsia="DejaVu Sans" w:cs="DejaVu Sans" w:ascii="Arial" w:hAnsi="Arial"/>
                  <w:color w:val="000000"/>
                  <w:sz w:val="22"/>
                  <w:szCs w:val="22"/>
                </w:rPr>
                <w:t>Interaction of time and SBP at baseline</w:t>
              </w:r>
            </w:ins>
          </w:p>
        </w:tc>
        <w:tc>
          <w:tcPr>
            <w:tcW w:w="3264"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888" w:author="Author" w:date="2024-02-21T09:46:00Z">
              <w:r>
                <w:rPr>
                  <w:rFonts w:eastAsia="DejaVu Sans" w:cs="DejaVu Sans" w:ascii="Arial" w:hAnsi="Arial"/>
                  <w:color w:val="000000"/>
                  <w:sz w:val="22"/>
                  <w:szCs w:val="22"/>
                </w:rPr>
                <w:t>0.0005 [0.0002, 0.0007]</w:t>
              </w:r>
            </w:ins>
          </w:p>
        </w:tc>
        <w:tc>
          <w:tcPr>
            <w:tcW w:w="123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889" w:author="Author" w:date="2024-02-21T09:46:00Z">
              <w:r>
                <w:rPr>
                  <w:rFonts w:eastAsia="DejaVu Sans" w:cs="DejaVu Sans" w:ascii="Arial" w:hAnsi="Arial"/>
                  <w:color w:val="000000"/>
                  <w:sz w:val="22"/>
                  <w:szCs w:val="22"/>
                </w:rPr>
                <w:t>0.0017</w:t>
              </w:r>
            </w:ins>
          </w:p>
        </w:tc>
      </w:tr>
      <w:tr>
        <w:trPr>
          <w:ins w:id="1890" w:author="Author" w:date="2024-02-21T09:46:00Z"/>
          <w:trHeight w:val="607" w:hRule="atLeast"/>
        </w:trPr>
        <w:tc>
          <w:tcPr>
            <w:tcW w:w="4821"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891" w:author="Author" w:date="2024-02-21T09:46:00Z">
              <w:r>
                <w:rPr>
                  <w:rFonts w:eastAsia="DejaVu Sans" w:cs="DejaVu Sans" w:ascii="Arial" w:hAnsi="Arial"/>
                  <w:color w:val="000000"/>
                  <w:sz w:val="22"/>
                  <w:szCs w:val="22"/>
                </w:rPr>
                <w:t>Interaction of time and WHR at baseline</w:t>
              </w:r>
            </w:ins>
          </w:p>
        </w:tc>
        <w:tc>
          <w:tcPr>
            <w:tcW w:w="3264"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892" w:author="Author" w:date="2024-02-21T09:46:00Z">
              <w:r>
                <w:rPr>
                  <w:rFonts w:eastAsia="DejaVu Sans" w:cs="DejaVu Sans" w:ascii="Arial" w:hAnsi="Arial"/>
                  <w:color w:val="000000"/>
                  <w:sz w:val="22"/>
                  <w:szCs w:val="22"/>
                </w:rPr>
                <w:t>0.0148 [-0.0318, 0.0613]</w:t>
              </w:r>
            </w:ins>
          </w:p>
        </w:tc>
        <w:tc>
          <w:tcPr>
            <w:tcW w:w="1231"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893" w:author="Author" w:date="2024-02-21T09:46:00Z">
              <w:r>
                <w:rPr>
                  <w:rFonts w:eastAsia="DejaVu Sans" w:cs="DejaVu Sans" w:ascii="Arial" w:hAnsi="Arial"/>
                  <w:color w:val="000000"/>
                  <w:sz w:val="22"/>
                  <w:szCs w:val="22"/>
                </w:rPr>
                <w:t>0.5338</w:t>
              </w:r>
            </w:ins>
          </w:p>
        </w:tc>
      </w:tr>
    </w:tbl>
    <w:p>
      <w:pPr>
        <w:pStyle w:val="TableCaption"/>
        <w:rPr>
          <w:rFonts w:ascii="Arial" w:hAnsi="Arial"/>
          <w:ins w:id="1899" w:author="Author" w:date="2024-02-21T09:46:00Z"/>
        </w:rPr>
      </w:pPr>
      <w:ins w:id="1894" w:author="Unknown Author" w:date="2024-02-21T13:03:21Z">
        <w:r>
          <w:rPr>
            <w:rFonts w:ascii="Arial" w:hAnsi="Arial"/>
            <w:b/>
            <w:bCs/>
          </w:rPr>
          <w:t xml:space="preserve">Legend: Shown are unstandardized estimates with 95% confidence interval  and p-value from linear mixed effect model M1 using SBP as predictor. </w:t>
        </w:r>
      </w:ins>
      <w:ins w:id="1895" w:author="Unknown Author" w:date="2024-02-21T13:03:21Z">
        <w:r>
          <w:rPr>
            <w:rFonts w:eastAsia="Cambria" w:cs="Arial" w:ascii="Arial" w:hAnsi="Arial"/>
            <w:b/>
            <w:bCs/>
            <w:i/>
            <w:sz w:val="24"/>
            <w:szCs w:val="24"/>
            <w:lang w:val="en-US"/>
          </w:rPr>
          <w:t>S</w:t>
        </w:r>
      </w:ins>
      <w:ins w:id="1896" w:author="Unknown Author" w:date="2024-02-21T13:03:21Z">
        <w:r>
          <w:rPr>
            <w:rFonts w:ascii="Arial" w:hAnsi="Arial"/>
            <w:b/>
            <w:bCs/>
          </w:rPr>
          <w:t xml:space="preserve">BP: </w:t>
        </w:r>
      </w:ins>
      <w:ins w:id="1897" w:author="Unknown Author" w:date="2024-02-21T13:03:21Z">
        <w:r>
          <w:rPr>
            <w:rFonts w:eastAsia="Cambria" w:cs="Arial" w:ascii="Arial" w:hAnsi="Arial"/>
            <w:b/>
            <w:bCs/>
            <w:i/>
            <w:sz w:val="24"/>
            <w:szCs w:val="24"/>
            <w:lang w:val="en-US"/>
          </w:rPr>
          <w:t>systolic</w:t>
        </w:r>
      </w:ins>
      <w:ins w:id="1898" w:author="Unknown Author" w:date="2024-02-21T13:03:21Z">
        <w:r>
          <w:rPr>
            <w:rFonts w:ascii="Arial" w:hAnsi="Arial"/>
            <w:b/>
            <w:bCs/>
          </w:rPr>
          <w:t xml:space="preserve"> blood pressure, WHR: waist-to-hip ratio,WMH: white matter hyperintensities,</w:t>
        </w:r>
      </w:ins>
      <w:r>
        <w:br w:type="page"/>
      </w:r>
    </w:p>
    <w:p>
      <w:pPr>
        <w:pStyle w:val="TableCaption"/>
        <w:rPr>
          <w:rFonts w:ascii="Arial" w:hAnsi="Arial"/>
        </w:rPr>
      </w:pPr>
      <w:ins w:id="1900" w:author="Author" w:date="2024-02-21T09:46:00Z">
        <w:r>
          <w:rPr>
            <w:rFonts w:ascii="Arial" w:hAnsi="Arial"/>
            <w:b/>
            <w:bCs/>
          </w:rPr>
          <w:t>Table 1</w:t>
        </w:r>
      </w:ins>
      <w:ins w:id="1901" w:author="Unknown Author" w:date="2024-02-21T12:01:20Z">
        <w:r>
          <w:rPr>
            <w:rFonts w:ascii="Arial" w:hAnsi="Arial"/>
            <w:b/>
            <w:bCs/>
          </w:rPr>
          <w:t>6</w:t>
        </w:r>
      </w:ins>
      <w:ins w:id="1902" w:author="Author" w:date="2024-02-21T09:46:00Z">
        <w:r>
          <w:rPr>
            <w:rFonts w:ascii="Arial" w:hAnsi="Arial"/>
            <w:b/>
            <w:bCs/>
          </w:rPr>
          <w:t>:</w:t>
        </w:r>
      </w:ins>
      <w:ins w:id="1903" w:author="Author" w:date="2024-02-21T09:46:00Z">
        <w:r>
          <w:rPr>
            <w:rFonts w:ascii="Arial" w:hAnsi="Arial"/>
          </w:rPr>
          <w:t xml:space="preserve"> Associations of DBP and WHR with progression of spatial WMH components</w:t>
        </w:r>
      </w:ins>
    </w:p>
    <w:tbl>
      <w:tblPr>
        <w:tblW w:w="12771" w:type="dxa"/>
        <w:jc w:val="left"/>
        <w:tblInd w:w="-15" w:type="dxa"/>
        <w:tblLayout w:type="fixed"/>
        <w:tblCellMar>
          <w:top w:w="0" w:type="dxa"/>
          <w:left w:w="0" w:type="dxa"/>
          <w:bottom w:w="0" w:type="dxa"/>
          <w:right w:w="0" w:type="dxa"/>
        </w:tblCellMar>
        <w:tblLook w:val="0000" w:noHBand="0" w:noVBand="0" w:firstColumn="0" w:lastRow="0" w:lastColumn="0" w:firstRow="0"/>
      </w:tblPr>
      <w:tblGrid>
        <w:gridCol w:w="1418"/>
        <w:gridCol w:w="1419"/>
        <w:gridCol w:w="1419"/>
        <w:gridCol w:w="1419"/>
        <w:gridCol w:w="1420"/>
        <w:gridCol w:w="1419"/>
        <w:gridCol w:w="1419"/>
        <w:gridCol w:w="1419"/>
        <w:gridCol w:w="1417"/>
      </w:tblGrid>
      <w:tr>
        <w:trPr>
          <w:tblHeader w:val="true"/>
          <w:ins w:id="1904" w:author="Author" w:date="2024-02-21T09:46:00Z"/>
          <w:trHeight w:val="646" w:hRule="atLeast"/>
        </w:trPr>
        <w:tc>
          <w:tcPr>
            <w:tcW w:w="1418" w:type="dxa"/>
            <w:tcBorders/>
            <w:shd w:color="auto" w:fill="FFFFFF" w:val="clear"/>
            <w:vAlign w:val="center"/>
          </w:tcPr>
          <w:p>
            <w:pPr>
              <w:pStyle w:val="Normal"/>
              <w:widowControl w:val="false"/>
              <w:spacing w:lineRule="exact" w:line="240" w:before="100" w:after="100"/>
              <w:ind w:left="100" w:right="100" w:hanging="0"/>
              <w:rPr>
                <w:rFonts w:ascii="Arial" w:hAnsi="Arial"/>
              </w:rPr>
            </w:pPr>
            <w:r>
              <w:rPr>
                <w:rFonts w:ascii="Arial" w:hAnsi="Arial"/>
              </w:rPr>
            </w:r>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05" w:author="Author" w:date="2024-02-21T09:46:00Z">
              <w:r>
                <w:rPr>
                  <w:rFonts w:eastAsia="DejaVu Sans" w:cs="DejaVu Sans" w:ascii="Arial" w:hAnsi="Arial"/>
                  <w:color w:val="000000"/>
                  <w:sz w:val="22"/>
                  <w:szCs w:val="22"/>
                </w:rPr>
                <w:t xml:space="preserve">C1: Estimate </w:t>
                <w:br/>
                <w:t>[95 % CI]</w:t>
              </w:r>
            </w:ins>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06" w:author="Author" w:date="2024-02-21T09:46:00Z">
              <w:r>
                <w:rPr>
                  <w:rFonts w:eastAsia="DejaVu Sans" w:cs="DejaVu Sans" w:ascii="Arial" w:hAnsi="Arial"/>
                  <w:color w:val="000000"/>
                  <w:sz w:val="22"/>
                  <w:szCs w:val="22"/>
                </w:rPr>
                <w:t>C1:</w:t>
                <w:br/>
                <w:t>p-value</w:t>
              </w:r>
            </w:ins>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07" w:author="Author" w:date="2024-02-21T09:46:00Z">
              <w:r>
                <w:rPr>
                  <w:rFonts w:eastAsia="DejaVu Sans" w:cs="DejaVu Sans" w:ascii="Arial" w:hAnsi="Arial"/>
                  <w:color w:val="000000"/>
                  <w:sz w:val="22"/>
                  <w:szCs w:val="22"/>
                </w:rPr>
                <w:t xml:space="preserve">C2: Estimate </w:t>
                <w:br/>
                <w:t>[95 % CI]</w:t>
              </w:r>
            </w:ins>
          </w:p>
        </w:tc>
        <w:tc>
          <w:tcPr>
            <w:tcW w:w="142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08" w:author="Author" w:date="2024-02-21T09:46:00Z">
              <w:r>
                <w:rPr>
                  <w:rFonts w:eastAsia="DejaVu Sans" w:cs="DejaVu Sans" w:ascii="Arial" w:hAnsi="Arial"/>
                  <w:color w:val="000000"/>
                  <w:sz w:val="22"/>
                  <w:szCs w:val="22"/>
                </w:rPr>
                <w:t>C2:</w:t>
                <w:br/>
                <w:t>p-value</w:t>
              </w:r>
            </w:ins>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09" w:author="Author" w:date="2024-02-21T09:46:00Z">
              <w:r>
                <w:rPr>
                  <w:rFonts w:eastAsia="DejaVu Sans" w:cs="DejaVu Sans" w:ascii="Arial" w:hAnsi="Arial"/>
                  <w:color w:val="000000"/>
                  <w:sz w:val="22"/>
                  <w:szCs w:val="22"/>
                </w:rPr>
                <w:t xml:space="preserve">C3: Estimate </w:t>
                <w:br/>
                <w:t>[95 % CI]</w:t>
              </w:r>
            </w:ins>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10" w:author="Author" w:date="2024-02-21T09:46:00Z">
              <w:r>
                <w:rPr>
                  <w:rFonts w:eastAsia="DejaVu Sans" w:cs="DejaVu Sans" w:ascii="Arial" w:hAnsi="Arial"/>
                  <w:color w:val="000000"/>
                  <w:sz w:val="22"/>
                  <w:szCs w:val="22"/>
                </w:rPr>
                <w:t>C3:</w:t>
                <w:br/>
                <w:t>p-value</w:t>
              </w:r>
            </w:ins>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11" w:author="Author" w:date="2024-02-21T09:46:00Z">
              <w:r>
                <w:rPr>
                  <w:rFonts w:eastAsia="DejaVu Sans" w:cs="DejaVu Sans" w:ascii="Arial" w:hAnsi="Arial"/>
                  <w:color w:val="000000"/>
                  <w:sz w:val="22"/>
                  <w:szCs w:val="22"/>
                </w:rPr>
                <w:t xml:space="preserve">C4: Estimate </w:t>
                <w:br/>
                <w:t>[95 % CI]</w:t>
              </w:r>
            </w:ins>
          </w:p>
        </w:tc>
        <w:tc>
          <w:tcPr>
            <w:tcW w:w="141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12" w:author="Author" w:date="2024-02-21T09:46:00Z">
              <w:r>
                <w:rPr>
                  <w:rFonts w:eastAsia="DejaVu Sans" w:cs="DejaVu Sans" w:ascii="Arial" w:hAnsi="Arial"/>
                  <w:color w:val="000000"/>
                  <w:sz w:val="22"/>
                  <w:szCs w:val="22"/>
                </w:rPr>
                <w:t>C4:</w:t>
                <w:br/>
                <w:t>p-value</w:t>
              </w:r>
            </w:ins>
          </w:p>
        </w:tc>
      </w:tr>
      <w:tr>
        <w:trPr>
          <w:ins w:id="1913" w:author="Author" w:date="2024-02-21T09:46:00Z"/>
          <w:trHeight w:val="360" w:hRule="atLeast"/>
        </w:trPr>
        <w:tc>
          <w:tcPr>
            <w:tcW w:w="1418"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14" w:author="Author" w:date="2024-02-21T09:46:00Z">
              <w:r>
                <w:rPr>
                  <w:rFonts w:eastAsia="DejaVu Sans" w:cs="DejaVu Sans" w:ascii="Arial" w:hAnsi="Arial"/>
                  <w:color w:val="000000"/>
                  <w:sz w:val="22"/>
                  <w:szCs w:val="22"/>
                </w:rPr>
                <w:t>Age at baseline</w:t>
              </w:r>
            </w:ins>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15" w:author="Author" w:date="2024-02-21T09:46:00Z">
              <w:r>
                <w:rPr>
                  <w:rFonts w:eastAsia="DejaVu Sans" w:cs="DejaVu Sans" w:ascii="Arial" w:hAnsi="Arial"/>
                  <w:color w:val="000000"/>
                  <w:sz w:val="22"/>
                  <w:szCs w:val="22"/>
                </w:rPr>
                <w:t>0.061 [0.053, 0.069]</w:t>
              </w:r>
            </w:ins>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16" w:author="Author" w:date="2024-02-21T09:46:00Z">
              <w:r>
                <w:rPr>
                  <w:rFonts w:eastAsia="DejaVu Sans" w:cs="DejaVu Sans" w:ascii="Arial" w:hAnsi="Arial"/>
                  <w:color w:val="000000"/>
                  <w:sz w:val="22"/>
                  <w:szCs w:val="22"/>
                </w:rPr>
                <w:t>&lt;0.001</w:t>
              </w:r>
            </w:ins>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17" w:author="Author" w:date="2024-02-21T09:46:00Z">
              <w:r>
                <w:rPr>
                  <w:rFonts w:eastAsia="DejaVu Sans" w:cs="DejaVu Sans" w:ascii="Arial" w:hAnsi="Arial"/>
                  <w:color w:val="000000"/>
                  <w:sz w:val="22"/>
                  <w:szCs w:val="22"/>
                </w:rPr>
                <w:t>0.053 [0.044, 0.062]</w:t>
              </w:r>
            </w:ins>
          </w:p>
        </w:tc>
        <w:tc>
          <w:tcPr>
            <w:tcW w:w="142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18" w:author="Author" w:date="2024-02-21T09:46:00Z">
              <w:r>
                <w:rPr>
                  <w:rFonts w:eastAsia="DejaVu Sans" w:cs="DejaVu Sans" w:ascii="Arial" w:hAnsi="Arial"/>
                  <w:color w:val="000000"/>
                  <w:sz w:val="22"/>
                  <w:szCs w:val="22"/>
                </w:rPr>
                <w:t>&lt;0.001</w:t>
              </w:r>
            </w:ins>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19" w:author="Author" w:date="2024-02-21T09:46:00Z">
              <w:r>
                <w:rPr>
                  <w:rFonts w:eastAsia="DejaVu Sans" w:cs="DejaVu Sans" w:ascii="Arial" w:hAnsi="Arial"/>
                  <w:color w:val="000000"/>
                  <w:sz w:val="22"/>
                  <w:szCs w:val="22"/>
                </w:rPr>
                <w:t>0.064 [0.055, 0.072]</w:t>
              </w:r>
            </w:ins>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20" w:author="Author" w:date="2024-02-21T09:46:00Z">
              <w:r>
                <w:rPr>
                  <w:rFonts w:eastAsia="DejaVu Sans" w:cs="DejaVu Sans" w:ascii="Arial" w:hAnsi="Arial"/>
                  <w:color w:val="000000"/>
                  <w:sz w:val="22"/>
                  <w:szCs w:val="22"/>
                </w:rPr>
                <w:t>&lt;0.001</w:t>
              </w:r>
            </w:ins>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21" w:author="Author" w:date="2024-02-21T09:46:00Z">
              <w:r>
                <w:rPr>
                  <w:rFonts w:eastAsia="DejaVu Sans" w:cs="DejaVu Sans" w:ascii="Arial" w:hAnsi="Arial"/>
                  <w:color w:val="000000"/>
                  <w:sz w:val="22"/>
                  <w:szCs w:val="22"/>
                </w:rPr>
                <w:t>0.035 [0.025, 0.044]</w:t>
              </w:r>
            </w:ins>
          </w:p>
        </w:tc>
        <w:tc>
          <w:tcPr>
            <w:tcW w:w="141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22" w:author="Author" w:date="2024-02-21T09:46:00Z">
              <w:r>
                <w:rPr>
                  <w:rFonts w:eastAsia="DejaVu Sans" w:cs="DejaVu Sans" w:ascii="Arial" w:hAnsi="Arial"/>
                  <w:color w:val="000000"/>
                  <w:sz w:val="22"/>
                  <w:szCs w:val="22"/>
                </w:rPr>
                <w:t>&lt;0.001</w:t>
              </w:r>
            </w:ins>
          </w:p>
        </w:tc>
      </w:tr>
      <w:tr>
        <w:trPr>
          <w:ins w:id="1923" w:author="Author" w:date="2024-02-21T09:46:00Z"/>
          <w:trHeight w:val="360" w:hRule="atLeast"/>
        </w:trPr>
        <w:tc>
          <w:tcPr>
            <w:tcW w:w="1418"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24" w:author="Author" w:date="2024-02-21T09:46:00Z">
              <w:r>
                <w:rPr>
                  <w:rFonts w:eastAsia="DejaVu Sans" w:cs="DejaVu Sans" w:ascii="Arial" w:hAnsi="Arial"/>
                  <w:color w:val="000000"/>
                  <w:sz w:val="22"/>
                  <w:szCs w:val="22"/>
                </w:rPr>
                <w:t>Time</w:t>
              </w:r>
            </w:ins>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25" w:author="Author" w:date="2024-02-21T09:46:00Z">
              <w:r>
                <w:rPr>
                  <w:rFonts w:eastAsia="DejaVu Sans" w:cs="DejaVu Sans" w:ascii="Arial" w:hAnsi="Arial"/>
                  <w:color w:val="000000"/>
                  <w:sz w:val="22"/>
                  <w:szCs w:val="22"/>
                </w:rPr>
                <w:t>0.027 [-0.008, 0.062]</w:t>
              </w:r>
            </w:ins>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26" w:author="Author" w:date="2024-02-21T09:46:00Z">
              <w:r>
                <w:rPr>
                  <w:rFonts w:eastAsia="DejaVu Sans" w:cs="DejaVu Sans" w:ascii="Arial" w:hAnsi="Arial"/>
                  <w:color w:val="000000"/>
                  <w:sz w:val="22"/>
                  <w:szCs w:val="22"/>
                </w:rPr>
                <w:t>0.123</w:t>
              </w:r>
            </w:ins>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27" w:author="Author" w:date="2024-02-21T09:46:00Z">
              <w:r>
                <w:rPr>
                  <w:rFonts w:eastAsia="DejaVu Sans" w:cs="DejaVu Sans" w:ascii="Arial" w:hAnsi="Arial"/>
                  <w:color w:val="000000"/>
                  <w:sz w:val="22"/>
                  <w:szCs w:val="22"/>
                </w:rPr>
                <w:t>0.005 [-0.021, 0.030]</w:t>
              </w:r>
            </w:ins>
          </w:p>
        </w:tc>
        <w:tc>
          <w:tcPr>
            <w:tcW w:w="142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28" w:author="Author" w:date="2024-02-21T09:46:00Z">
              <w:r>
                <w:rPr>
                  <w:rFonts w:eastAsia="DejaVu Sans" w:cs="DejaVu Sans" w:ascii="Arial" w:hAnsi="Arial"/>
                  <w:color w:val="000000"/>
                  <w:sz w:val="22"/>
                  <w:szCs w:val="22"/>
                </w:rPr>
                <w:t>0.729</w:t>
              </w:r>
            </w:ins>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29" w:author="Author" w:date="2024-02-21T09:46:00Z">
              <w:r>
                <w:rPr>
                  <w:rFonts w:eastAsia="DejaVu Sans" w:cs="DejaVu Sans" w:ascii="Arial" w:hAnsi="Arial"/>
                  <w:color w:val="000000"/>
                  <w:sz w:val="22"/>
                  <w:szCs w:val="22"/>
                </w:rPr>
                <w:t>0.057 [0.018, 0.097]</w:t>
              </w:r>
            </w:ins>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30" w:author="Author" w:date="2024-02-21T09:46:00Z">
              <w:r>
                <w:rPr>
                  <w:rFonts w:eastAsia="DejaVu Sans" w:cs="DejaVu Sans" w:ascii="Arial" w:hAnsi="Arial"/>
                  <w:color w:val="000000"/>
                  <w:sz w:val="22"/>
                  <w:szCs w:val="22"/>
                </w:rPr>
                <w:t>0.005</w:t>
              </w:r>
            </w:ins>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31" w:author="Author" w:date="2024-02-21T09:46:00Z">
              <w:r>
                <w:rPr>
                  <w:rFonts w:eastAsia="DejaVu Sans" w:cs="DejaVu Sans" w:ascii="Arial" w:hAnsi="Arial"/>
                  <w:color w:val="000000"/>
                  <w:sz w:val="22"/>
                  <w:szCs w:val="22"/>
                </w:rPr>
                <w:t>-0.011 [-0.034, 0.011]</w:t>
              </w:r>
            </w:ins>
          </w:p>
        </w:tc>
        <w:tc>
          <w:tcPr>
            <w:tcW w:w="141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32" w:author="Author" w:date="2024-02-21T09:46:00Z">
              <w:r>
                <w:rPr>
                  <w:rFonts w:eastAsia="DejaVu Sans" w:cs="DejaVu Sans" w:ascii="Arial" w:hAnsi="Arial"/>
                  <w:color w:val="000000"/>
                  <w:sz w:val="22"/>
                  <w:szCs w:val="22"/>
                </w:rPr>
                <w:t>0.332</w:t>
              </w:r>
            </w:ins>
          </w:p>
        </w:tc>
      </w:tr>
      <w:tr>
        <w:trPr>
          <w:ins w:id="1933" w:author="Author" w:date="2024-02-21T09:46:00Z"/>
          <w:trHeight w:val="360" w:hRule="atLeast"/>
        </w:trPr>
        <w:tc>
          <w:tcPr>
            <w:tcW w:w="1418"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34" w:author="Author" w:date="2024-02-21T09:46:00Z">
              <w:r>
                <w:rPr>
                  <w:rFonts w:eastAsia="DejaVu Sans" w:cs="DejaVu Sans" w:ascii="Arial" w:hAnsi="Arial"/>
                  <w:color w:val="000000"/>
                  <w:sz w:val="22"/>
                  <w:szCs w:val="22"/>
                </w:rPr>
                <w:t>Baseline DBP</w:t>
              </w:r>
            </w:ins>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35" w:author="Author" w:date="2024-02-21T09:46:00Z">
              <w:r>
                <w:rPr>
                  <w:rFonts w:eastAsia="DejaVu Sans" w:cs="DejaVu Sans" w:ascii="Arial" w:hAnsi="Arial"/>
                  <w:color w:val="000000"/>
                  <w:sz w:val="22"/>
                  <w:szCs w:val="22"/>
                </w:rPr>
                <w:t>0.002 [-0.006, 0.010]</w:t>
              </w:r>
            </w:ins>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36" w:author="Author" w:date="2024-02-21T09:46:00Z">
              <w:r>
                <w:rPr>
                  <w:rFonts w:eastAsia="DejaVu Sans" w:cs="DejaVu Sans" w:ascii="Arial" w:hAnsi="Arial"/>
                  <w:color w:val="000000"/>
                  <w:sz w:val="22"/>
                  <w:szCs w:val="22"/>
                </w:rPr>
                <w:t>0.611</w:t>
              </w:r>
            </w:ins>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37" w:author="Author" w:date="2024-02-21T09:46:00Z">
              <w:r>
                <w:rPr>
                  <w:rFonts w:eastAsia="DejaVu Sans" w:cs="DejaVu Sans" w:ascii="Arial" w:hAnsi="Arial"/>
                  <w:color w:val="000000"/>
                  <w:sz w:val="22"/>
                  <w:szCs w:val="22"/>
                </w:rPr>
                <w:t>0.010 [0.001, 0.018]</w:t>
              </w:r>
            </w:ins>
          </w:p>
        </w:tc>
        <w:tc>
          <w:tcPr>
            <w:tcW w:w="142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38" w:author="Author" w:date="2024-02-21T09:46:00Z">
              <w:r>
                <w:rPr>
                  <w:rFonts w:eastAsia="DejaVu Sans" w:cs="DejaVu Sans" w:ascii="Arial" w:hAnsi="Arial"/>
                  <w:color w:val="000000"/>
                  <w:sz w:val="22"/>
                  <w:szCs w:val="22"/>
                </w:rPr>
                <w:t>0.024</w:t>
              </w:r>
            </w:ins>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39" w:author="Author" w:date="2024-02-21T09:46:00Z">
              <w:r>
                <w:rPr>
                  <w:rFonts w:eastAsia="DejaVu Sans" w:cs="DejaVu Sans" w:ascii="Arial" w:hAnsi="Arial"/>
                  <w:color w:val="000000"/>
                  <w:sz w:val="22"/>
                  <w:szCs w:val="22"/>
                </w:rPr>
                <w:t>0.009 [0.001, 0.017]</w:t>
              </w:r>
            </w:ins>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40" w:author="Author" w:date="2024-02-21T09:46:00Z">
              <w:r>
                <w:rPr>
                  <w:rFonts w:eastAsia="DejaVu Sans" w:cs="DejaVu Sans" w:ascii="Arial" w:hAnsi="Arial"/>
                  <w:color w:val="000000"/>
                  <w:sz w:val="22"/>
                  <w:szCs w:val="22"/>
                </w:rPr>
                <w:t>0.027</w:t>
              </w:r>
            </w:ins>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41" w:author="Author" w:date="2024-02-21T09:46:00Z">
              <w:r>
                <w:rPr>
                  <w:rFonts w:eastAsia="DejaVu Sans" w:cs="DejaVu Sans" w:ascii="Arial" w:hAnsi="Arial"/>
                  <w:color w:val="000000"/>
                  <w:sz w:val="22"/>
                  <w:szCs w:val="22"/>
                </w:rPr>
                <w:t>0.006 [-0.003, 0.015]</w:t>
              </w:r>
            </w:ins>
          </w:p>
        </w:tc>
        <w:tc>
          <w:tcPr>
            <w:tcW w:w="141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42" w:author="Author" w:date="2024-02-21T09:46:00Z">
              <w:r>
                <w:rPr>
                  <w:rFonts w:eastAsia="DejaVu Sans" w:cs="DejaVu Sans" w:ascii="Arial" w:hAnsi="Arial"/>
                  <w:color w:val="000000"/>
                  <w:sz w:val="22"/>
                  <w:szCs w:val="22"/>
                </w:rPr>
                <w:t>0.174</w:t>
              </w:r>
            </w:ins>
          </w:p>
        </w:tc>
      </w:tr>
      <w:tr>
        <w:trPr>
          <w:ins w:id="1943" w:author="Author" w:date="2024-02-21T09:46:00Z"/>
          <w:trHeight w:val="360" w:hRule="atLeast"/>
        </w:trPr>
        <w:tc>
          <w:tcPr>
            <w:tcW w:w="1418"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44" w:author="Author" w:date="2024-02-21T09:46:00Z">
              <w:r>
                <w:rPr>
                  <w:rFonts w:eastAsia="DejaVu Sans" w:cs="DejaVu Sans" w:ascii="Arial" w:hAnsi="Arial"/>
                  <w:color w:val="000000"/>
                  <w:sz w:val="22"/>
                  <w:szCs w:val="22"/>
                </w:rPr>
                <w:t>DBP change</w:t>
              </w:r>
            </w:ins>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45" w:author="Author" w:date="2024-02-21T09:46:00Z">
              <w:r>
                <w:rPr>
                  <w:rFonts w:eastAsia="DejaVu Sans" w:cs="DejaVu Sans" w:ascii="Arial" w:hAnsi="Arial"/>
                  <w:color w:val="000000"/>
                  <w:sz w:val="22"/>
                  <w:szCs w:val="22"/>
                </w:rPr>
                <w:t>0.001 [-0.001, 0.003]</w:t>
              </w:r>
            </w:ins>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46" w:author="Author" w:date="2024-02-21T09:46:00Z">
              <w:r>
                <w:rPr>
                  <w:rFonts w:eastAsia="DejaVu Sans" w:cs="DejaVu Sans" w:ascii="Arial" w:hAnsi="Arial"/>
                  <w:color w:val="000000"/>
                  <w:sz w:val="22"/>
                  <w:szCs w:val="22"/>
                </w:rPr>
                <w:t>0.290</w:t>
              </w:r>
            </w:ins>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47" w:author="Author" w:date="2024-02-21T09:46:00Z">
              <w:r>
                <w:rPr>
                  <w:rFonts w:eastAsia="DejaVu Sans" w:cs="DejaVu Sans" w:ascii="Arial" w:hAnsi="Arial"/>
                  <w:color w:val="000000"/>
                  <w:sz w:val="22"/>
                  <w:szCs w:val="22"/>
                </w:rPr>
                <w:t>0.001 [0.000, 0.003]</w:t>
              </w:r>
            </w:ins>
          </w:p>
        </w:tc>
        <w:tc>
          <w:tcPr>
            <w:tcW w:w="142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48" w:author="Author" w:date="2024-02-21T09:46:00Z">
              <w:r>
                <w:rPr>
                  <w:rFonts w:eastAsia="DejaVu Sans" w:cs="DejaVu Sans" w:ascii="Arial" w:hAnsi="Arial"/>
                  <w:color w:val="000000"/>
                  <w:sz w:val="22"/>
                  <w:szCs w:val="22"/>
                </w:rPr>
                <w:t>0.117</w:t>
              </w:r>
            </w:ins>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49" w:author="Author" w:date="2024-02-21T09:46:00Z">
              <w:r>
                <w:rPr>
                  <w:rFonts w:eastAsia="DejaVu Sans" w:cs="DejaVu Sans" w:ascii="Arial" w:hAnsi="Arial"/>
                  <w:color w:val="000000"/>
                  <w:sz w:val="22"/>
                  <w:szCs w:val="22"/>
                </w:rPr>
                <w:t>0.004 [0.002, 0.007]</w:t>
              </w:r>
            </w:ins>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50" w:author="Author" w:date="2024-02-21T09:46:00Z">
              <w:r>
                <w:rPr>
                  <w:rFonts w:eastAsia="DejaVu Sans" w:cs="DejaVu Sans" w:ascii="Arial" w:hAnsi="Arial"/>
                  <w:color w:val="000000"/>
                  <w:sz w:val="22"/>
                  <w:szCs w:val="22"/>
                </w:rPr>
                <w:t>&lt;0.001</w:t>
              </w:r>
            </w:ins>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51" w:author="Author" w:date="2024-02-21T09:46:00Z">
              <w:r>
                <w:rPr>
                  <w:rFonts w:eastAsia="DejaVu Sans" w:cs="DejaVu Sans" w:ascii="Arial" w:hAnsi="Arial"/>
                  <w:color w:val="000000"/>
                  <w:sz w:val="22"/>
                  <w:szCs w:val="22"/>
                </w:rPr>
                <w:t>0.001 [0.000, 0.002]</w:t>
              </w:r>
            </w:ins>
          </w:p>
        </w:tc>
        <w:tc>
          <w:tcPr>
            <w:tcW w:w="141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52" w:author="Author" w:date="2024-02-21T09:46:00Z">
              <w:r>
                <w:rPr>
                  <w:rFonts w:eastAsia="DejaVu Sans" w:cs="DejaVu Sans" w:ascii="Arial" w:hAnsi="Arial"/>
                  <w:color w:val="000000"/>
                  <w:sz w:val="22"/>
                  <w:szCs w:val="22"/>
                </w:rPr>
                <w:t>0.133</w:t>
              </w:r>
            </w:ins>
          </w:p>
        </w:tc>
      </w:tr>
      <w:tr>
        <w:trPr>
          <w:ins w:id="1953" w:author="Author" w:date="2024-02-21T09:46:00Z"/>
          <w:trHeight w:val="360" w:hRule="atLeast"/>
        </w:trPr>
        <w:tc>
          <w:tcPr>
            <w:tcW w:w="1418"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54" w:author="Author" w:date="2024-02-21T09:46:00Z">
              <w:r>
                <w:rPr>
                  <w:rFonts w:eastAsia="DejaVu Sans" w:cs="DejaVu Sans" w:ascii="Arial" w:hAnsi="Arial"/>
                  <w:color w:val="000000"/>
                  <w:sz w:val="22"/>
                  <w:szCs w:val="22"/>
                </w:rPr>
                <w:t>Baseline WHR</w:t>
              </w:r>
            </w:ins>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55" w:author="Author" w:date="2024-02-21T09:46:00Z">
              <w:r>
                <w:rPr>
                  <w:rFonts w:eastAsia="DejaVu Sans" w:cs="DejaVu Sans" w:ascii="Arial" w:hAnsi="Arial"/>
                  <w:color w:val="000000"/>
                  <w:sz w:val="22"/>
                  <w:szCs w:val="22"/>
                </w:rPr>
                <w:t>0.415 [-0.487, 1.317]</w:t>
              </w:r>
            </w:ins>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56" w:author="Author" w:date="2024-02-21T09:46:00Z">
              <w:r>
                <w:rPr>
                  <w:rFonts w:eastAsia="DejaVu Sans" w:cs="DejaVu Sans" w:ascii="Arial" w:hAnsi="Arial"/>
                  <w:color w:val="000000"/>
                  <w:sz w:val="22"/>
                  <w:szCs w:val="22"/>
                </w:rPr>
                <w:t>0.367</w:t>
              </w:r>
            </w:ins>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57" w:author="Author" w:date="2024-02-21T09:46:00Z">
              <w:r>
                <w:rPr>
                  <w:rFonts w:eastAsia="DejaVu Sans" w:cs="DejaVu Sans" w:ascii="Arial" w:hAnsi="Arial"/>
                  <w:color w:val="000000"/>
                  <w:sz w:val="22"/>
                  <w:szCs w:val="22"/>
                </w:rPr>
                <w:t>-0.478 [-1.457, 0.501]</w:t>
              </w:r>
            </w:ins>
          </w:p>
        </w:tc>
        <w:tc>
          <w:tcPr>
            <w:tcW w:w="142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58" w:author="Author" w:date="2024-02-21T09:46:00Z">
              <w:r>
                <w:rPr>
                  <w:rFonts w:eastAsia="DejaVu Sans" w:cs="DejaVu Sans" w:ascii="Arial" w:hAnsi="Arial"/>
                  <w:color w:val="000000"/>
                  <w:sz w:val="22"/>
                  <w:szCs w:val="22"/>
                </w:rPr>
                <w:t>0.338</w:t>
              </w:r>
            </w:ins>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59" w:author="Author" w:date="2024-02-21T09:46:00Z">
              <w:r>
                <w:rPr>
                  <w:rFonts w:eastAsia="DejaVu Sans" w:cs="DejaVu Sans" w:ascii="Arial" w:hAnsi="Arial"/>
                  <w:color w:val="000000"/>
                  <w:sz w:val="22"/>
                  <w:szCs w:val="22"/>
                </w:rPr>
                <w:t>-0.085 [-1.014, 0.843]</w:t>
              </w:r>
            </w:ins>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60" w:author="Author" w:date="2024-02-21T09:46:00Z">
              <w:r>
                <w:rPr>
                  <w:rFonts w:eastAsia="DejaVu Sans" w:cs="DejaVu Sans" w:ascii="Arial" w:hAnsi="Arial"/>
                  <w:color w:val="000000"/>
                  <w:sz w:val="22"/>
                  <w:szCs w:val="22"/>
                </w:rPr>
                <w:t>0.857</w:t>
              </w:r>
            </w:ins>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61" w:author="Author" w:date="2024-02-21T09:46:00Z">
              <w:r>
                <w:rPr>
                  <w:rFonts w:eastAsia="DejaVu Sans" w:cs="DejaVu Sans" w:ascii="Arial" w:hAnsi="Arial"/>
                  <w:color w:val="000000"/>
                  <w:sz w:val="22"/>
                  <w:szCs w:val="22"/>
                </w:rPr>
                <w:t>0.280 [-0.734, 1.294]</w:t>
              </w:r>
            </w:ins>
          </w:p>
        </w:tc>
        <w:tc>
          <w:tcPr>
            <w:tcW w:w="141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62" w:author="Author" w:date="2024-02-21T09:46:00Z">
              <w:r>
                <w:rPr>
                  <w:rFonts w:eastAsia="DejaVu Sans" w:cs="DejaVu Sans" w:ascii="Arial" w:hAnsi="Arial"/>
                  <w:color w:val="000000"/>
                  <w:sz w:val="22"/>
                  <w:szCs w:val="22"/>
                </w:rPr>
                <w:t>0.588</w:t>
              </w:r>
            </w:ins>
          </w:p>
        </w:tc>
      </w:tr>
      <w:tr>
        <w:trPr>
          <w:ins w:id="1963" w:author="Author" w:date="2024-02-21T09:46:00Z"/>
          <w:trHeight w:val="360" w:hRule="atLeast"/>
        </w:trPr>
        <w:tc>
          <w:tcPr>
            <w:tcW w:w="1418"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64" w:author="Author" w:date="2024-02-21T09:46:00Z">
              <w:r>
                <w:rPr>
                  <w:rFonts w:eastAsia="DejaVu Sans" w:cs="DejaVu Sans" w:ascii="Arial" w:hAnsi="Arial"/>
                  <w:color w:val="000000"/>
                  <w:sz w:val="22"/>
                  <w:szCs w:val="22"/>
                </w:rPr>
                <w:t>WHR change</w:t>
              </w:r>
            </w:ins>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65" w:author="Author" w:date="2024-02-21T09:46:00Z">
              <w:r>
                <w:rPr>
                  <w:rFonts w:eastAsia="DejaVu Sans" w:cs="DejaVu Sans" w:ascii="Arial" w:hAnsi="Arial"/>
                  <w:color w:val="000000"/>
                  <w:sz w:val="22"/>
                  <w:szCs w:val="22"/>
                </w:rPr>
                <w:t>-0.220 [-0.598, 0.158]</w:t>
              </w:r>
            </w:ins>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66" w:author="Author" w:date="2024-02-21T09:46:00Z">
              <w:r>
                <w:rPr>
                  <w:rFonts w:eastAsia="DejaVu Sans" w:cs="DejaVu Sans" w:ascii="Arial" w:hAnsi="Arial"/>
                  <w:color w:val="000000"/>
                  <w:sz w:val="22"/>
                  <w:szCs w:val="22"/>
                </w:rPr>
                <w:t>0.254</w:t>
              </w:r>
            </w:ins>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67" w:author="Author" w:date="2024-02-21T09:46:00Z">
              <w:r>
                <w:rPr>
                  <w:rFonts w:eastAsia="DejaVu Sans" w:cs="DejaVu Sans" w:ascii="Arial" w:hAnsi="Arial"/>
                  <w:color w:val="000000"/>
                  <w:sz w:val="22"/>
                  <w:szCs w:val="22"/>
                </w:rPr>
                <w:t>0.010 [-0.264, 0.284]</w:t>
              </w:r>
            </w:ins>
          </w:p>
        </w:tc>
        <w:tc>
          <w:tcPr>
            <w:tcW w:w="142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68" w:author="Author" w:date="2024-02-21T09:46:00Z">
              <w:r>
                <w:rPr>
                  <w:rFonts w:eastAsia="DejaVu Sans" w:cs="DejaVu Sans" w:ascii="Arial" w:hAnsi="Arial"/>
                  <w:color w:val="000000"/>
                  <w:sz w:val="22"/>
                  <w:szCs w:val="22"/>
                </w:rPr>
                <w:t>0.945</w:t>
              </w:r>
            </w:ins>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69" w:author="Author" w:date="2024-02-21T09:46:00Z">
              <w:r>
                <w:rPr>
                  <w:rFonts w:eastAsia="DejaVu Sans" w:cs="DejaVu Sans" w:ascii="Arial" w:hAnsi="Arial"/>
                  <w:color w:val="000000"/>
                  <w:sz w:val="22"/>
                  <w:szCs w:val="22"/>
                </w:rPr>
                <w:t>-0.095 [-0.518, 0.329]</w:t>
              </w:r>
            </w:ins>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70" w:author="Author" w:date="2024-02-21T09:46:00Z">
              <w:r>
                <w:rPr>
                  <w:rFonts w:eastAsia="DejaVu Sans" w:cs="DejaVu Sans" w:ascii="Arial" w:hAnsi="Arial"/>
                  <w:color w:val="000000"/>
                  <w:sz w:val="22"/>
                  <w:szCs w:val="22"/>
                </w:rPr>
                <w:t>0.661</w:t>
              </w:r>
            </w:ins>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71" w:author="Author" w:date="2024-02-21T09:46:00Z">
              <w:r>
                <w:rPr>
                  <w:rFonts w:eastAsia="DejaVu Sans" w:cs="DejaVu Sans" w:ascii="Arial" w:hAnsi="Arial"/>
                  <w:color w:val="000000"/>
                  <w:sz w:val="22"/>
                  <w:szCs w:val="22"/>
                </w:rPr>
                <w:t>0.113 [-0.132, 0.357]</w:t>
              </w:r>
            </w:ins>
          </w:p>
        </w:tc>
        <w:tc>
          <w:tcPr>
            <w:tcW w:w="141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72" w:author="Author" w:date="2024-02-21T09:46:00Z">
              <w:r>
                <w:rPr>
                  <w:rFonts w:eastAsia="DejaVu Sans" w:cs="DejaVu Sans" w:ascii="Arial" w:hAnsi="Arial"/>
                  <w:color w:val="000000"/>
                  <w:sz w:val="22"/>
                  <w:szCs w:val="22"/>
                </w:rPr>
                <w:t>0.366</w:t>
              </w:r>
            </w:ins>
          </w:p>
        </w:tc>
      </w:tr>
      <w:tr>
        <w:trPr>
          <w:ins w:id="1973" w:author="Author" w:date="2024-02-21T09:46:00Z"/>
          <w:trHeight w:val="360" w:hRule="atLeast"/>
        </w:trPr>
        <w:tc>
          <w:tcPr>
            <w:tcW w:w="1418"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74" w:author="Author" w:date="2024-02-21T09:46:00Z">
              <w:r>
                <w:rPr>
                  <w:rFonts w:eastAsia="DejaVu Sans" w:cs="DejaVu Sans" w:ascii="Arial" w:hAnsi="Arial"/>
                  <w:color w:val="000000"/>
                  <w:sz w:val="22"/>
                  <w:szCs w:val="22"/>
                </w:rPr>
                <w:t>DBP x Time</w:t>
              </w:r>
            </w:ins>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75" w:author="Author" w:date="2024-02-21T09:46:00Z">
              <w:r>
                <w:rPr>
                  <w:rFonts w:eastAsia="DejaVu Sans" w:cs="DejaVu Sans" w:ascii="Arial" w:hAnsi="Arial"/>
                  <w:color w:val="000000"/>
                  <w:sz w:val="22"/>
                  <w:szCs w:val="22"/>
                </w:rPr>
                <w:t>0.000 [0.000, 0.000]</w:t>
              </w:r>
            </w:ins>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76" w:author="Author" w:date="2024-02-21T09:46:00Z">
              <w:r>
                <w:rPr>
                  <w:rFonts w:eastAsia="DejaVu Sans" w:cs="DejaVu Sans" w:ascii="Arial" w:hAnsi="Arial"/>
                  <w:color w:val="000000"/>
                  <w:sz w:val="22"/>
                  <w:szCs w:val="22"/>
                </w:rPr>
                <w:t>0.971</w:t>
              </w:r>
            </w:ins>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77" w:author="Author" w:date="2024-02-21T09:46:00Z">
              <w:r>
                <w:rPr>
                  <w:rFonts w:eastAsia="DejaVu Sans" w:cs="DejaVu Sans" w:ascii="Arial" w:hAnsi="Arial"/>
                  <w:color w:val="000000"/>
                  <w:sz w:val="22"/>
                  <w:szCs w:val="22"/>
                </w:rPr>
                <w:t>0.000 [0.000, 0.000]</w:t>
              </w:r>
            </w:ins>
          </w:p>
        </w:tc>
        <w:tc>
          <w:tcPr>
            <w:tcW w:w="142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78" w:author="Author" w:date="2024-02-21T09:46:00Z">
              <w:r>
                <w:rPr>
                  <w:rFonts w:eastAsia="DejaVu Sans" w:cs="DejaVu Sans" w:ascii="Arial" w:hAnsi="Arial"/>
                  <w:color w:val="000000"/>
                  <w:sz w:val="22"/>
                  <w:szCs w:val="22"/>
                </w:rPr>
                <w:t>0.531</w:t>
              </w:r>
            </w:ins>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79" w:author="Author" w:date="2024-02-21T09:46:00Z">
              <w:r>
                <w:rPr>
                  <w:rFonts w:eastAsia="DejaVu Sans" w:cs="DejaVu Sans" w:ascii="Arial" w:hAnsi="Arial"/>
                  <w:color w:val="000000"/>
                  <w:sz w:val="22"/>
                  <w:szCs w:val="22"/>
                </w:rPr>
                <w:t>0.000 [0.000, 0.000]</w:t>
              </w:r>
            </w:ins>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80" w:author="Author" w:date="2024-02-21T09:46:00Z">
              <w:r>
                <w:rPr>
                  <w:rFonts w:eastAsia="DejaVu Sans" w:cs="DejaVu Sans" w:ascii="Arial" w:hAnsi="Arial"/>
                  <w:color w:val="000000"/>
                  <w:sz w:val="22"/>
                  <w:szCs w:val="22"/>
                </w:rPr>
                <w:t>0.597</w:t>
              </w:r>
            </w:ins>
          </w:p>
        </w:tc>
        <w:tc>
          <w:tcPr>
            <w:tcW w:w="141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81" w:author="Author" w:date="2024-02-21T09:46:00Z">
              <w:r>
                <w:rPr>
                  <w:rFonts w:eastAsia="DejaVu Sans" w:cs="DejaVu Sans" w:ascii="Arial" w:hAnsi="Arial"/>
                  <w:color w:val="000000"/>
                  <w:sz w:val="22"/>
                  <w:szCs w:val="22"/>
                </w:rPr>
                <w:t>0.000 [0.000, 0.000]</w:t>
              </w:r>
            </w:ins>
          </w:p>
        </w:tc>
        <w:tc>
          <w:tcPr>
            <w:tcW w:w="1417"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82" w:author="Author" w:date="2024-02-21T09:46:00Z">
              <w:r>
                <w:rPr>
                  <w:rFonts w:eastAsia="DejaVu Sans" w:cs="DejaVu Sans" w:ascii="Arial" w:hAnsi="Arial"/>
                  <w:color w:val="000000"/>
                  <w:sz w:val="22"/>
                  <w:szCs w:val="22"/>
                </w:rPr>
                <w:t>0.348</w:t>
              </w:r>
            </w:ins>
          </w:p>
        </w:tc>
      </w:tr>
      <w:tr>
        <w:trPr>
          <w:ins w:id="1983" w:author="Author" w:date="2024-02-21T09:46:00Z"/>
          <w:trHeight w:val="360" w:hRule="atLeast"/>
        </w:trPr>
        <w:tc>
          <w:tcPr>
            <w:tcW w:w="1418"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84" w:author="Author" w:date="2024-02-21T09:46:00Z">
              <w:r>
                <w:rPr>
                  <w:rFonts w:eastAsia="DejaVu Sans" w:cs="DejaVu Sans" w:ascii="Arial" w:hAnsi="Arial"/>
                  <w:color w:val="000000"/>
                  <w:sz w:val="22"/>
                  <w:szCs w:val="22"/>
                </w:rPr>
                <w:t>WHR x Time</w:t>
              </w:r>
            </w:ins>
          </w:p>
        </w:tc>
        <w:tc>
          <w:tcPr>
            <w:tcW w:w="1419"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85" w:author="Author" w:date="2024-02-21T09:46:00Z">
              <w:r>
                <w:rPr>
                  <w:rFonts w:eastAsia="DejaVu Sans" w:cs="DejaVu Sans" w:ascii="Arial" w:hAnsi="Arial"/>
                  <w:color w:val="000000"/>
                  <w:sz w:val="22"/>
                  <w:szCs w:val="22"/>
                </w:rPr>
                <w:t>-0.018 [-0.047, 0.011]</w:t>
              </w:r>
            </w:ins>
          </w:p>
        </w:tc>
        <w:tc>
          <w:tcPr>
            <w:tcW w:w="1419"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86" w:author="Author" w:date="2024-02-21T09:46:00Z">
              <w:r>
                <w:rPr>
                  <w:rFonts w:eastAsia="DejaVu Sans" w:cs="DejaVu Sans" w:ascii="Arial" w:hAnsi="Arial"/>
                  <w:color w:val="000000"/>
                  <w:sz w:val="22"/>
                  <w:szCs w:val="22"/>
                </w:rPr>
                <w:t>0.213</w:t>
              </w:r>
            </w:ins>
          </w:p>
        </w:tc>
        <w:tc>
          <w:tcPr>
            <w:tcW w:w="1419"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87" w:author="Author" w:date="2024-02-21T09:46:00Z">
              <w:r>
                <w:rPr>
                  <w:rFonts w:eastAsia="DejaVu Sans" w:cs="DejaVu Sans" w:ascii="Arial" w:hAnsi="Arial"/>
                  <w:color w:val="000000"/>
                  <w:sz w:val="22"/>
                  <w:szCs w:val="22"/>
                </w:rPr>
                <w:t>-0.001 [-0.022, 0.020]</w:t>
              </w:r>
            </w:ins>
          </w:p>
        </w:tc>
        <w:tc>
          <w:tcPr>
            <w:tcW w:w="142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88" w:author="Author" w:date="2024-02-21T09:46:00Z">
              <w:r>
                <w:rPr>
                  <w:rFonts w:eastAsia="DejaVu Sans" w:cs="DejaVu Sans" w:ascii="Arial" w:hAnsi="Arial"/>
                  <w:color w:val="000000"/>
                  <w:sz w:val="22"/>
                  <w:szCs w:val="22"/>
                </w:rPr>
                <w:t>0.919</w:t>
              </w:r>
            </w:ins>
          </w:p>
        </w:tc>
        <w:tc>
          <w:tcPr>
            <w:tcW w:w="1419"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89" w:author="Author" w:date="2024-02-21T09:46:00Z">
              <w:r>
                <w:rPr>
                  <w:rFonts w:eastAsia="DejaVu Sans" w:cs="DejaVu Sans" w:ascii="Arial" w:hAnsi="Arial"/>
                  <w:color w:val="000000"/>
                  <w:sz w:val="22"/>
                  <w:szCs w:val="22"/>
                </w:rPr>
                <w:t>-0.020 [-0.053, 0.012]</w:t>
              </w:r>
            </w:ins>
          </w:p>
        </w:tc>
        <w:tc>
          <w:tcPr>
            <w:tcW w:w="1419"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90" w:author="Author" w:date="2024-02-21T09:46:00Z">
              <w:r>
                <w:rPr>
                  <w:rFonts w:eastAsia="DejaVu Sans" w:cs="DejaVu Sans" w:ascii="Arial" w:hAnsi="Arial"/>
                  <w:color w:val="000000"/>
                  <w:sz w:val="22"/>
                  <w:szCs w:val="22"/>
                </w:rPr>
                <w:t>0.224</w:t>
              </w:r>
            </w:ins>
          </w:p>
        </w:tc>
        <w:tc>
          <w:tcPr>
            <w:tcW w:w="1419"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91" w:author="Author" w:date="2024-02-21T09:46:00Z">
              <w:r>
                <w:rPr>
                  <w:rFonts w:eastAsia="DejaVu Sans" w:cs="DejaVu Sans" w:ascii="Arial" w:hAnsi="Arial"/>
                  <w:color w:val="000000"/>
                  <w:sz w:val="22"/>
                  <w:szCs w:val="22"/>
                </w:rPr>
                <w:t>0.007 [-0.012, 0.026]</w:t>
              </w:r>
            </w:ins>
          </w:p>
        </w:tc>
        <w:tc>
          <w:tcPr>
            <w:tcW w:w="1417"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1992" w:author="Author" w:date="2024-02-21T09:46:00Z">
              <w:r>
                <w:rPr>
                  <w:rFonts w:eastAsia="DejaVu Sans" w:cs="DejaVu Sans" w:ascii="Arial" w:hAnsi="Arial"/>
                  <w:color w:val="000000"/>
                  <w:sz w:val="22"/>
                  <w:szCs w:val="22"/>
                </w:rPr>
                <w:t>0.449</w:t>
              </w:r>
            </w:ins>
          </w:p>
        </w:tc>
      </w:tr>
    </w:tbl>
    <w:p>
      <w:pPr>
        <w:pStyle w:val="TableCaption"/>
        <w:rPr>
          <w:rFonts w:ascii="Arial" w:hAnsi="Arial"/>
          <w:ins w:id="1994" w:author="Author" w:date="2024-02-21T09:46:00Z"/>
        </w:rPr>
      </w:pPr>
      <w:ins w:id="1993" w:author="Author" w:date="2024-02-21T09:46:00Z">
        <w:r>
          <w:rPr>
            <w:rFonts w:ascii="Arial" w:hAnsi="Arial"/>
          </w:rPr>
        </w:r>
      </w:ins>
    </w:p>
    <w:p>
      <w:pPr>
        <w:pStyle w:val="TableCaption"/>
        <w:rPr>
          <w:rFonts w:ascii="Arial" w:hAnsi="Arial"/>
          <w:ins w:id="2000" w:author="Unknown Author" w:date="2024-02-21T12:01:28Z"/>
        </w:rPr>
      </w:pPr>
      <w:ins w:id="1995" w:author="Unknown Author" w:date="2024-02-21T13:04:07Z">
        <w:r>
          <w:rPr>
            <w:rFonts w:ascii="Arial" w:hAnsi="Arial"/>
            <w:b/>
            <w:bCs/>
          </w:rPr>
          <w:t xml:space="preserve">Legend: Shown are unstandardized estimates with 95% confidence interval  and p-values from linear mixed effect model M1. C1-C4: spatial WMH components, </w:t>
        </w:r>
      </w:ins>
      <w:ins w:id="1996" w:author="Unknown Author" w:date="2024-02-21T13:04:07Z">
        <w:r>
          <w:rPr>
            <w:rFonts w:eastAsia="Cambria" w:cs="Arial" w:ascii="Arial" w:hAnsi="Arial"/>
            <w:b/>
            <w:bCs/>
            <w:i/>
            <w:sz w:val="24"/>
            <w:szCs w:val="24"/>
            <w:lang w:val="en-US"/>
          </w:rPr>
          <w:t>DB</w:t>
        </w:r>
      </w:ins>
      <w:ins w:id="1997" w:author="Unknown Author" w:date="2024-02-21T13:04:07Z">
        <w:r>
          <w:rPr>
            <w:rFonts w:ascii="Arial" w:hAnsi="Arial"/>
            <w:b/>
            <w:bCs/>
          </w:rPr>
          <w:t xml:space="preserve">P: </w:t>
        </w:r>
      </w:ins>
      <w:ins w:id="1998" w:author="Unknown Author" w:date="2024-02-21T13:04:07Z">
        <w:r>
          <w:rPr>
            <w:rFonts w:eastAsia="Cambria" w:cs="Arial" w:ascii="Arial" w:hAnsi="Arial"/>
            <w:b/>
            <w:bCs/>
            <w:i/>
            <w:sz w:val="24"/>
            <w:szCs w:val="24"/>
            <w:lang w:val="en-US"/>
          </w:rPr>
          <w:t>systolic</w:t>
        </w:r>
      </w:ins>
      <w:ins w:id="1999" w:author="Unknown Author" w:date="2024-02-21T13:04:07Z">
        <w:r>
          <w:rPr>
            <w:rFonts w:ascii="Arial" w:hAnsi="Arial"/>
            <w:b/>
            <w:bCs/>
          </w:rPr>
          <w:t xml:space="preserve"> blood pressure, WHR: waist-to-hip ratio,WMH: white matter hyperintensities,</w:t>
        </w:r>
      </w:ins>
      <w:r>
        <w:br w:type="page"/>
      </w:r>
    </w:p>
    <w:p>
      <w:pPr>
        <w:pStyle w:val="TableCaption"/>
        <w:rPr>
          <w:rFonts w:ascii="Arial" w:hAnsi="Arial"/>
        </w:rPr>
      </w:pPr>
      <w:ins w:id="2001" w:author="Author" w:date="2024-02-21T09:46:00Z">
        <w:r>
          <w:rPr>
            <w:rFonts w:ascii="Arial" w:hAnsi="Arial"/>
            <w:b/>
            <w:bCs/>
          </w:rPr>
          <w:t>Table 1</w:t>
        </w:r>
      </w:ins>
      <w:ins w:id="2002" w:author="Unknown Author" w:date="2024-02-21T12:01:25Z">
        <w:r>
          <w:rPr>
            <w:rFonts w:ascii="Arial" w:hAnsi="Arial"/>
            <w:b/>
            <w:bCs/>
          </w:rPr>
          <w:t>7</w:t>
        </w:r>
      </w:ins>
      <w:ins w:id="2003" w:author="Author" w:date="2024-02-21T09:46:00Z">
        <w:r>
          <w:rPr>
            <w:rFonts w:ascii="Arial" w:hAnsi="Arial"/>
            <w:b/>
            <w:bCs/>
          </w:rPr>
          <w:t xml:space="preserve">: </w:t>
        </w:r>
      </w:ins>
      <w:ins w:id="2004" w:author="Author" w:date="2024-02-21T09:46:00Z">
        <w:r>
          <w:rPr>
            <w:rFonts w:ascii="Arial" w:hAnsi="Arial"/>
          </w:rPr>
          <w:t>Associations of WMH spatial component progression with global cognitive function</w:t>
        </w:r>
      </w:ins>
    </w:p>
    <w:tbl>
      <w:tblPr>
        <w:tblW w:w="12870" w:type="dxa"/>
        <w:jc w:val="left"/>
        <w:tblInd w:w="-15" w:type="dxa"/>
        <w:tblLayout w:type="fixed"/>
        <w:tblCellMar>
          <w:top w:w="0" w:type="dxa"/>
          <w:left w:w="0" w:type="dxa"/>
          <w:bottom w:w="0" w:type="dxa"/>
          <w:right w:w="0" w:type="dxa"/>
        </w:tblCellMar>
        <w:tblLook w:val="0000" w:noHBand="0" w:noVBand="0" w:firstColumn="0" w:lastRow="0" w:lastColumn="0" w:firstRow="0"/>
      </w:tblPr>
      <w:tblGrid>
        <w:gridCol w:w="1429"/>
        <w:gridCol w:w="1430"/>
        <w:gridCol w:w="1430"/>
        <w:gridCol w:w="1430"/>
        <w:gridCol w:w="1431"/>
        <w:gridCol w:w="1430"/>
        <w:gridCol w:w="1430"/>
        <w:gridCol w:w="1430"/>
        <w:gridCol w:w="1428"/>
      </w:tblGrid>
      <w:tr>
        <w:trPr>
          <w:tblHeader w:val="true"/>
          <w:ins w:id="2005" w:author="Author" w:date="2024-02-21T09:46:00Z"/>
          <w:trHeight w:val="646" w:hRule="atLeast"/>
        </w:trPr>
        <w:tc>
          <w:tcPr>
            <w:tcW w:w="1429" w:type="dxa"/>
            <w:tcBorders/>
            <w:shd w:color="auto" w:fill="FFFFFF" w:val="clear"/>
            <w:vAlign w:val="center"/>
          </w:tcPr>
          <w:p>
            <w:pPr>
              <w:pStyle w:val="Normal"/>
              <w:widowControl w:val="false"/>
              <w:spacing w:lineRule="exact" w:line="240" w:before="100" w:after="100"/>
              <w:ind w:left="100" w:right="100" w:hanging="0"/>
              <w:rPr>
                <w:rFonts w:ascii="Arial" w:hAnsi="Arial"/>
              </w:rPr>
            </w:pPr>
            <w:r>
              <w:rPr>
                <w:rFonts w:ascii="Arial" w:hAnsi="Arial"/>
              </w:rPr>
            </w:r>
          </w:p>
        </w:tc>
        <w:tc>
          <w:tcPr>
            <w:tcW w:w="143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2006" w:author="Author" w:date="2024-02-21T09:46:00Z">
              <w:r>
                <w:rPr>
                  <w:rFonts w:eastAsia="DejaVu Sans" w:cs="DejaVu Sans" w:ascii="Arial" w:hAnsi="Arial"/>
                  <w:color w:val="000000"/>
                  <w:sz w:val="22"/>
                  <w:szCs w:val="22"/>
                </w:rPr>
                <w:t xml:space="preserve">C1: Estimate </w:t>
                <w:br/>
                <w:t>[95 % CI]</w:t>
              </w:r>
            </w:ins>
          </w:p>
        </w:tc>
        <w:tc>
          <w:tcPr>
            <w:tcW w:w="143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2007" w:author="Author" w:date="2024-02-21T09:46:00Z">
              <w:r>
                <w:rPr>
                  <w:rFonts w:eastAsia="DejaVu Sans" w:cs="DejaVu Sans" w:ascii="Arial" w:hAnsi="Arial"/>
                  <w:color w:val="000000"/>
                  <w:sz w:val="22"/>
                  <w:szCs w:val="22"/>
                </w:rPr>
                <w:t>C1:</w:t>
                <w:br/>
                <w:t>p-value</w:t>
              </w:r>
            </w:ins>
          </w:p>
        </w:tc>
        <w:tc>
          <w:tcPr>
            <w:tcW w:w="143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2008" w:author="Author" w:date="2024-02-21T09:46:00Z">
              <w:r>
                <w:rPr>
                  <w:rFonts w:eastAsia="DejaVu Sans" w:cs="DejaVu Sans" w:ascii="Arial" w:hAnsi="Arial"/>
                  <w:color w:val="000000"/>
                  <w:sz w:val="22"/>
                  <w:szCs w:val="22"/>
                </w:rPr>
                <w:t xml:space="preserve">C2: Estimate </w:t>
                <w:br/>
                <w:t>[95 % CI]</w:t>
              </w:r>
            </w:ins>
          </w:p>
        </w:tc>
        <w:tc>
          <w:tcPr>
            <w:tcW w:w="143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2009" w:author="Author" w:date="2024-02-21T09:46:00Z">
              <w:r>
                <w:rPr>
                  <w:rFonts w:eastAsia="DejaVu Sans" w:cs="DejaVu Sans" w:ascii="Arial" w:hAnsi="Arial"/>
                  <w:color w:val="000000"/>
                  <w:sz w:val="22"/>
                  <w:szCs w:val="22"/>
                </w:rPr>
                <w:t>C2:</w:t>
                <w:br/>
                <w:t>p-value</w:t>
              </w:r>
            </w:ins>
          </w:p>
        </w:tc>
        <w:tc>
          <w:tcPr>
            <w:tcW w:w="143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2010" w:author="Author" w:date="2024-02-21T09:46:00Z">
              <w:r>
                <w:rPr>
                  <w:rFonts w:eastAsia="DejaVu Sans" w:cs="DejaVu Sans" w:ascii="Arial" w:hAnsi="Arial"/>
                  <w:color w:val="000000"/>
                  <w:sz w:val="22"/>
                  <w:szCs w:val="22"/>
                </w:rPr>
                <w:t xml:space="preserve">C3: Estimate </w:t>
                <w:br/>
                <w:t>[95 % CI]</w:t>
              </w:r>
            </w:ins>
          </w:p>
        </w:tc>
        <w:tc>
          <w:tcPr>
            <w:tcW w:w="143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2011" w:author="Author" w:date="2024-02-21T09:46:00Z">
              <w:r>
                <w:rPr>
                  <w:rFonts w:eastAsia="DejaVu Sans" w:cs="DejaVu Sans" w:ascii="Arial" w:hAnsi="Arial"/>
                  <w:color w:val="000000"/>
                  <w:sz w:val="22"/>
                  <w:szCs w:val="22"/>
                </w:rPr>
                <w:t>C3:</w:t>
                <w:br/>
                <w:t>p-value</w:t>
              </w:r>
            </w:ins>
          </w:p>
        </w:tc>
        <w:tc>
          <w:tcPr>
            <w:tcW w:w="143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2012" w:author="Author" w:date="2024-02-21T09:46:00Z">
              <w:r>
                <w:rPr>
                  <w:rFonts w:eastAsia="DejaVu Sans" w:cs="DejaVu Sans" w:ascii="Arial" w:hAnsi="Arial"/>
                  <w:color w:val="000000"/>
                  <w:sz w:val="22"/>
                  <w:szCs w:val="22"/>
                </w:rPr>
                <w:t xml:space="preserve">C4: Estimate </w:t>
                <w:br/>
                <w:t>[95 % CI]</w:t>
              </w:r>
            </w:ins>
          </w:p>
        </w:tc>
        <w:tc>
          <w:tcPr>
            <w:tcW w:w="1428"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2013" w:author="Author" w:date="2024-02-21T09:46:00Z">
              <w:r>
                <w:rPr>
                  <w:rFonts w:eastAsia="DejaVu Sans" w:cs="DejaVu Sans" w:ascii="Arial" w:hAnsi="Arial"/>
                  <w:color w:val="000000"/>
                  <w:sz w:val="22"/>
                  <w:szCs w:val="22"/>
                </w:rPr>
                <w:t>C4:</w:t>
                <w:br/>
                <w:t>p-value</w:t>
              </w:r>
            </w:ins>
          </w:p>
        </w:tc>
      </w:tr>
      <w:tr>
        <w:trPr>
          <w:ins w:id="2014" w:author="Author" w:date="2024-02-21T09:46:00Z"/>
          <w:trHeight w:val="360" w:hRule="atLeast"/>
        </w:trPr>
        <w:tc>
          <w:tcPr>
            <w:tcW w:w="142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2015" w:author="Author" w:date="2024-02-21T09:46:00Z">
              <w:r>
                <w:rPr>
                  <w:rFonts w:eastAsia="DejaVu Sans" w:cs="DejaVu Sans" w:ascii="Arial" w:hAnsi="Arial"/>
                  <w:color w:val="000000"/>
                  <w:sz w:val="22"/>
                  <w:szCs w:val="22"/>
                </w:rPr>
                <w:t>Age at baseline</w:t>
              </w:r>
            </w:ins>
          </w:p>
        </w:tc>
        <w:tc>
          <w:tcPr>
            <w:tcW w:w="143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2016" w:author="Author" w:date="2024-02-21T09:46:00Z">
              <w:r>
                <w:rPr>
                  <w:rFonts w:eastAsia="DejaVu Sans" w:cs="DejaVu Sans" w:ascii="Arial" w:hAnsi="Arial"/>
                  <w:color w:val="000000"/>
                  <w:sz w:val="22"/>
                  <w:szCs w:val="22"/>
                </w:rPr>
                <w:t>-0.049 [-0.058, -0.041]</w:t>
              </w:r>
            </w:ins>
          </w:p>
        </w:tc>
        <w:tc>
          <w:tcPr>
            <w:tcW w:w="143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2017" w:author="Author" w:date="2024-02-21T09:46:00Z">
              <w:r>
                <w:rPr>
                  <w:rFonts w:eastAsia="DejaVu Sans" w:cs="DejaVu Sans" w:ascii="Arial" w:hAnsi="Arial"/>
                  <w:color w:val="000000"/>
                  <w:sz w:val="22"/>
                  <w:szCs w:val="22"/>
                </w:rPr>
                <w:t>&lt;0.001</w:t>
              </w:r>
            </w:ins>
          </w:p>
        </w:tc>
        <w:tc>
          <w:tcPr>
            <w:tcW w:w="143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2018" w:author="Author" w:date="2024-02-21T09:46:00Z">
              <w:r>
                <w:rPr>
                  <w:rFonts w:eastAsia="DejaVu Sans" w:cs="DejaVu Sans" w:ascii="Arial" w:hAnsi="Arial"/>
                  <w:color w:val="000000"/>
                  <w:sz w:val="22"/>
                  <w:szCs w:val="22"/>
                </w:rPr>
                <w:t>-0.051 [-0.058, -0.043]</w:t>
              </w:r>
            </w:ins>
          </w:p>
        </w:tc>
        <w:tc>
          <w:tcPr>
            <w:tcW w:w="143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2019" w:author="Author" w:date="2024-02-21T09:46:00Z">
              <w:r>
                <w:rPr>
                  <w:rFonts w:eastAsia="DejaVu Sans" w:cs="DejaVu Sans" w:ascii="Arial" w:hAnsi="Arial"/>
                  <w:color w:val="000000"/>
                  <w:sz w:val="22"/>
                  <w:szCs w:val="22"/>
                </w:rPr>
                <w:t>&lt;0.001</w:t>
              </w:r>
            </w:ins>
          </w:p>
        </w:tc>
        <w:tc>
          <w:tcPr>
            <w:tcW w:w="143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2020" w:author="Author" w:date="2024-02-21T09:46:00Z">
              <w:r>
                <w:rPr>
                  <w:rFonts w:eastAsia="DejaVu Sans" w:cs="DejaVu Sans" w:ascii="Arial" w:hAnsi="Arial"/>
                  <w:color w:val="000000"/>
                  <w:sz w:val="22"/>
                  <w:szCs w:val="22"/>
                </w:rPr>
                <w:t>-0.049 [-0.057, -0.041]</w:t>
              </w:r>
            </w:ins>
          </w:p>
        </w:tc>
        <w:tc>
          <w:tcPr>
            <w:tcW w:w="143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2021" w:author="Author" w:date="2024-02-21T09:46:00Z">
              <w:r>
                <w:rPr>
                  <w:rFonts w:eastAsia="DejaVu Sans" w:cs="DejaVu Sans" w:ascii="Arial" w:hAnsi="Arial"/>
                  <w:color w:val="000000"/>
                  <w:sz w:val="22"/>
                  <w:szCs w:val="22"/>
                </w:rPr>
                <w:t>&lt;0.001</w:t>
              </w:r>
            </w:ins>
          </w:p>
        </w:tc>
        <w:tc>
          <w:tcPr>
            <w:tcW w:w="143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2022" w:author="Author" w:date="2024-02-21T09:46:00Z">
              <w:r>
                <w:rPr>
                  <w:rFonts w:eastAsia="DejaVu Sans" w:cs="DejaVu Sans" w:ascii="Arial" w:hAnsi="Arial"/>
                  <w:color w:val="000000"/>
                  <w:sz w:val="22"/>
                  <w:szCs w:val="22"/>
                </w:rPr>
                <w:t>-0.052 [-0.059, -0.045]</w:t>
              </w:r>
            </w:ins>
          </w:p>
        </w:tc>
        <w:tc>
          <w:tcPr>
            <w:tcW w:w="1428"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2023" w:author="Author" w:date="2024-02-21T09:46:00Z">
              <w:r>
                <w:rPr>
                  <w:rFonts w:eastAsia="DejaVu Sans" w:cs="DejaVu Sans" w:ascii="Arial" w:hAnsi="Arial"/>
                  <w:color w:val="000000"/>
                  <w:sz w:val="22"/>
                  <w:szCs w:val="22"/>
                </w:rPr>
                <w:t>&lt;0.001</w:t>
              </w:r>
            </w:ins>
          </w:p>
        </w:tc>
      </w:tr>
      <w:tr>
        <w:trPr>
          <w:ins w:id="2024" w:author="Author" w:date="2024-02-21T09:46:00Z"/>
          <w:trHeight w:val="360" w:hRule="atLeast"/>
        </w:trPr>
        <w:tc>
          <w:tcPr>
            <w:tcW w:w="142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2025" w:author="Author" w:date="2024-02-21T09:46:00Z">
              <w:r>
                <w:rPr>
                  <w:rFonts w:eastAsia="DejaVu Sans" w:cs="DejaVu Sans" w:ascii="Arial" w:hAnsi="Arial"/>
                  <w:color w:val="000000"/>
                  <w:sz w:val="22"/>
                  <w:szCs w:val="22"/>
                </w:rPr>
                <w:t>Time</w:t>
              </w:r>
            </w:ins>
          </w:p>
        </w:tc>
        <w:tc>
          <w:tcPr>
            <w:tcW w:w="143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2026" w:author="Author" w:date="2024-02-21T09:46:00Z">
              <w:r>
                <w:rPr>
                  <w:rFonts w:eastAsia="DejaVu Sans" w:cs="DejaVu Sans" w:ascii="Arial" w:hAnsi="Arial"/>
                  <w:color w:val="000000"/>
                  <w:sz w:val="22"/>
                  <w:szCs w:val="22"/>
                </w:rPr>
                <w:t>-0.054 [-0.064, -0.044]</w:t>
              </w:r>
            </w:ins>
          </w:p>
        </w:tc>
        <w:tc>
          <w:tcPr>
            <w:tcW w:w="143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2027" w:author="Author" w:date="2024-02-21T09:46:00Z">
              <w:r>
                <w:rPr>
                  <w:rFonts w:eastAsia="DejaVu Sans" w:cs="DejaVu Sans" w:ascii="Arial" w:hAnsi="Arial"/>
                  <w:color w:val="000000"/>
                  <w:sz w:val="22"/>
                  <w:szCs w:val="22"/>
                </w:rPr>
                <w:t>&lt;0.001</w:t>
              </w:r>
            </w:ins>
          </w:p>
        </w:tc>
        <w:tc>
          <w:tcPr>
            <w:tcW w:w="143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2028" w:author="Author" w:date="2024-02-21T09:46:00Z">
              <w:r>
                <w:rPr>
                  <w:rFonts w:eastAsia="DejaVu Sans" w:cs="DejaVu Sans" w:ascii="Arial" w:hAnsi="Arial"/>
                  <w:color w:val="000000"/>
                  <w:sz w:val="22"/>
                  <w:szCs w:val="22"/>
                </w:rPr>
                <w:t>-0.054 [-0.064, -0.045]</w:t>
              </w:r>
            </w:ins>
          </w:p>
        </w:tc>
        <w:tc>
          <w:tcPr>
            <w:tcW w:w="143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2029" w:author="Author" w:date="2024-02-21T09:46:00Z">
              <w:r>
                <w:rPr>
                  <w:rFonts w:eastAsia="DejaVu Sans" w:cs="DejaVu Sans" w:ascii="Arial" w:hAnsi="Arial"/>
                  <w:color w:val="000000"/>
                  <w:sz w:val="22"/>
                  <w:szCs w:val="22"/>
                </w:rPr>
                <w:t>&lt;0.001</w:t>
              </w:r>
            </w:ins>
          </w:p>
        </w:tc>
        <w:tc>
          <w:tcPr>
            <w:tcW w:w="143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2030" w:author="Author" w:date="2024-02-21T09:46:00Z">
              <w:r>
                <w:rPr>
                  <w:rFonts w:eastAsia="DejaVu Sans" w:cs="DejaVu Sans" w:ascii="Arial" w:hAnsi="Arial"/>
                  <w:color w:val="000000"/>
                  <w:sz w:val="22"/>
                  <w:szCs w:val="22"/>
                </w:rPr>
                <w:t>-0.053 [-0.063, -0.043]</w:t>
              </w:r>
            </w:ins>
          </w:p>
        </w:tc>
        <w:tc>
          <w:tcPr>
            <w:tcW w:w="143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2031" w:author="Author" w:date="2024-02-21T09:46:00Z">
              <w:r>
                <w:rPr>
                  <w:rFonts w:eastAsia="DejaVu Sans" w:cs="DejaVu Sans" w:ascii="Arial" w:hAnsi="Arial"/>
                  <w:color w:val="000000"/>
                  <w:sz w:val="22"/>
                  <w:szCs w:val="22"/>
                </w:rPr>
                <w:t>&lt;0.001</w:t>
              </w:r>
            </w:ins>
          </w:p>
        </w:tc>
        <w:tc>
          <w:tcPr>
            <w:tcW w:w="143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2032" w:author="Author" w:date="2024-02-21T09:46:00Z">
              <w:r>
                <w:rPr>
                  <w:rFonts w:eastAsia="DejaVu Sans" w:cs="DejaVu Sans" w:ascii="Arial" w:hAnsi="Arial"/>
                  <w:color w:val="000000"/>
                  <w:sz w:val="22"/>
                  <w:szCs w:val="22"/>
                </w:rPr>
                <w:t>-0.054 [-0.064, -0.045]</w:t>
              </w:r>
            </w:ins>
          </w:p>
        </w:tc>
        <w:tc>
          <w:tcPr>
            <w:tcW w:w="1428"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2033" w:author="Author" w:date="2024-02-21T09:46:00Z">
              <w:r>
                <w:rPr>
                  <w:rFonts w:eastAsia="DejaVu Sans" w:cs="DejaVu Sans" w:ascii="Arial" w:hAnsi="Arial"/>
                  <w:color w:val="000000"/>
                  <w:sz w:val="22"/>
                  <w:szCs w:val="22"/>
                </w:rPr>
                <w:t>&lt;0.001</w:t>
              </w:r>
            </w:ins>
          </w:p>
        </w:tc>
      </w:tr>
      <w:tr>
        <w:trPr>
          <w:ins w:id="2034" w:author="Author" w:date="2024-02-21T09:46:00Z"/>
          <w:trHeight w:val="360" w:hRule="atLeast"/>
        </w:trPr>
        <w:tc>
          <w:tcPr>
            <w:tcW w:w="1429"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2035" w:author="Author" w:date="2024-02-21T09:46:00Z">
              <w:r>
                <w:rPr>
                  <w:rFonts w:eastAsia="DejaVu Sans" w:cs="DejaVu Sans" w:ascii="Arial" w:hAnsi="Arial"/>
                  <w:color w:val="000000"/>
                  <w:sz w:val="22"/>
                  <w:szCs w:val="22"/>
                </w:rPr>
                <w:t>Baseline component score</w:t>
              </w:r>
            </w:ins>
          </w:p>
        </w:tc>
        <w:tc>
          <w:tcPr>
            <w:tcW w:w="143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2036" w:author="Author" w:date="2024-02-21T09:46:00Z">
              <w:r>
                <w:rPr>
                  <w:rFonts w:eastAsia="DejaVu Sans" w:cs="DejaVu Sans" w:ascii="Arial" w:hAnsi="Arial"/>
                  <w:color w:val="000000"/>
                  <w:sz w:val="22"/>
                  <w:szCs w:val="22"/>
                </w:rPr>
                <w:t>-0.036 [-0.109, 0.038]</w:t>
              </w:r>
            </w:ins>
          </w:p>
        </w:tc>
        <w:tc>
          <w:tcPr>
            <w:tcW w:w="143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2037" w:author="Author" w:date="2024-02-21T09:46:00Z">
              <w:r>
                <w:rPr>
                  <w:rFonts w:eastAsia="DejaVu Sans" w:cs="DejaVu Sans" w:ascii="Arial" w:hAnsi="Arial"/>
                  <w:color w:val="000000"/>
                  <w:sz w:val="22"/>
                  <w:szCs w:val="22"/>
                </w:rPr>
                <w:t>0.338</w:t>
              </w:r>
            </w:ins>
          </w:p>
        </w:tc>
        <w:tc>
          <w:tcPr>
            <w:tcW w:w="143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2038" w:author="Author" w:date="2024-02-21T09:46:00Z">
              <w:r>
                <w:rPr>
                  <w:rFonts w:eastAsia="DejaVu Sans" w:cs="DejaVu Sans" w:ascii="Arial" w:hAnsi="Arial"/>
                  <w:color w:val="000000"/>
                  <w:sz w:val="22"/>
                  <w:szCs w:val="22"/>
                </w:rPr>
                <w:t>0.001 [-0.068, 0.069]</w:t>
              </w:r>
            </w:ins>
          </w:p>
        </w:tc>
        <w:tc>
          <w:tcPr>
            <w:tcW w:w="1431"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2039" w:author="Author" w:date="2024-02-21T09:46:00Z">
              <w:r>
                <w:rPr>
                  <w:rFonts w:eastAsia="DejaVu Sans" w:cs="DejaVu Sans" w:ascii="Arial" w:hAnsi="Arial"/>
                  <w:color w:val="000000"/>
                  <w:sz w:val="22"/>
                  <w:szCs w:val="22"/>
                </w:rPr>
                <w:t>0.985</w:t>
              </w:r>
            </w:ins>
          </w:p>
        </w:tc>
        <w:tc>
          <w:tcPr>
            <w:tcW w:w="143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2040" w:author="Author" w:date="2024-02-21T09:46:00Z">
              <w:r>
                <w:rPr>
                  <w:rFonts w:eastAsia="DejaVu Sans" w:cs="DejaVu Sans" w:ascii="Arial" w:hAnsi="Arial"/>
                  <w:color w:val="000000"/>
                  <w:sz w:val="22"/>
                  <w:szCs w:val="22"/>
                </w:rPr>
                <w:t>-0.030 [-0.101, 0.041]</w:t>
              </w:r>
            </w:ins>
          </w:p>
        </w:tc>
        <w:tc>
          <w:tcPr>
            <w:tcW w:w="143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2041" w:author="Author" w:date="2024-02-21T09:46:00Z">
              <w:r>
                <w:rPr>
                  <w:rFonts w:eastAsia="DejaVu Sans" w:cs="DejaVu Sans" w:ascii="Arial" w:hAnsi="Arial"/>
                  <w:color w:val="000000"/>
                  <w:sz w:val="22"/>
                  <w:szCs w:val="22"/>
                </w:rPr>
                <w:t>0.412</w:t>
              </w:r>
            </w:ins>
          </w:p>
        </w:tc>
        <w:tc>
          <w:tcPr>
            <w:tcW w:w="1430"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2042" w:author="Author" w:date="2024-02-21T09:46:00Z">
              <w:r>
                <w:rPr>
                  <w:rFonts w:eastAsia="DejaVu Sans" w:cs="DejaVu Sans" w:ascii="Arial" w:hAnsi="Arial"/>
                  <w:color w:val="000000"/>
                  <w:sz w:val="22"/>
                  <w:szCs w:val="22"/>
                </w:rPr>
                <w:t>0.024 [-0.042, 0.090]</w:t>
              </w:r>
            </w:ins>
          </w:p>
        </w:tc>
        <w:tc>
          <w:tcPr>
            <w:tcW w:w="1428" w:type="dxa"/>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2043" w:author="Author" w:date="2024-02-21T09:46:00Z">
              <w:r>
                <w:rPr>
                  <w:rFonts w:eastAsia="DejaVu Sans" w:cs="DejaVu Sans" w:ascii="Arial" w:hAnsi="Arial"/>
                  <w:color w:val="000000"/>
                  <w:sz w:val="22"/>
                  <w:szCs w:val="22"/>
                </w:rPr>
                <w:t>0.483</w:t>
              </w:r>
            </w:ins>
          </w:p>
        </w:tc>
      </w:tr>
      <w:tr>
        <w:trPr>
          <w:ins w:id="2044" w:author="Author" w:date="2024-02-21T09:46:00Z"/>
          <w:trHeight w:val="360" w:hRule="atLeast"/>
        </w:trPr>
        <w:tc>
          <w:tcPr>
            <w:tcW w:w="1429"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2045" w:author="Author" w:date="2024-02-21T09:46:00Z">
              <w:r>
                <w:rPr>
                  <w:rFonts w:eastAsia="DejaVu Sans" w:cs="DejaVu Sans" w:ascii="Arial" w:hAnsi="Arial"/>
                  <w:color w:val="000000"/>
                  <w:sz w:val="22"/>
                  <w:szCs w:val="22"/>
                </w:rPr>
                <w:t>Change in component score</w:t>
              </w:r>
            </w:ins>
          </w:p>
        </w:tc>
        <w:tc>
          <w:tcPr>
            <w:tcW w:w="143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2046" w:author="Author" w:date="2024-02-21T09:46:00Z">
              <w:r>
                <w:rPr>
                  <w:rFonts w:eastAsia="DejaVu Sans" w:cs="DejaVu Sans" w:ascii="Arial" w:hAnsi="Arial"/>
                  <w:color w:val="000000"/>
                  <w:sz w:val="22"/>
                  <w:szCs w:val="22"/>
                </w:rPr>
                <w:t>-0.048 [-0.119, 0.023]</w:t>
              </w:r>
            </w:ins>
          </w:p>
        </w:tc>
        <w:tc>
          <w:tcPr>
            <w:tcW w:w="143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2047" w:author="Author" w:date="2024-02-21T09:46:00Z">
              <w:r>
                <w:rPr>
                  <w:rFonts w:eastAsia="DejaVu Sans" w:cs="DejaVu Sans" w:ascii="Arial" w:hAnsi="Arial"/>
                  <w:color w:val="000000"/>
                  <w:sz w:val="22"/>
                  <w:szCs w:val="22"/>
                </w:rPr>
                <w:t>0.186</w:t>
              </w:r>
            </w:ins>
          </w:p>
        </w:tc>
        <w:tc>
          <w:tcPr>
            <w:tcW w:w="143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2048" w:author="Author" w:date="2024-02-21T09:46:00Z">
              <w:r>
                <w:rPr>
                  <w:rFonts w:eastAsia="DejaVu Sans" w:cs="DejaVu Sans" w:ascii="Arial" w:hAnsi="Arial"/>
                  <w:color w:val="000000"/>
                  <w:sz w:val="22"/>
                  <w:szCs w:val="22"/>
                </w:rPr>
                <w:t>-0.058 [-0.124, 0.008]</w:t>
              </w:r>
            </w:ins>
          </w:p>
        </w:tc>
        <w:tc>
          <w:tcPr>
            <w:tcW w:w="1431"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2049" w:author="Author" w:date="2024-02-21T09:46:00Z">
              <w:r>
                <w:rPr>
                  <w:rFonts w:eastAsia="DejaVu Sans" w:cs="DejaVu Sans" w:ascii="Arial" w:hAnsi="Arial"/>
                  <w:color w:val="000000"/>
                  <w:sz w:val="22"/>
                  <w:szCs w:val="22"/>
                </w:rPr>
                <w:t>0.086</w:t>
              </w:r>
            </w:ins>
          </w:p>
        </w:tc>
        <w:tc>
          <w:tcPr>
            <w:tcW w:w="143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2050" w:author="Author" w:date="2024-02-21T09:46:00Z">
              <w:r>
                <w:rPr>
                  <w:rFonts w:eastAsia="DejaVu Sans" w:cs="DejaVu Sans" w:ascii="Arial" w:hAnsi="Arial"/>
                  <w:color w:val="000000"/>
                  <w:sz w:val="22"/>
                  <w:szCs w:val="22"/>
                </w:rPr>
                <w:t>-0.074 [-0.143, -0.006]</w:t>
              </w:r>
            </w:ins>
          </w:p>
        </w:tc>
        <w:tc>
          <w:tcPr>
            <w:tcW w:w="143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2051" w:author="Author" w:date="2024-02-21T09:46:00Z">
              <w:r>
                <w:rPr>
                  <w:rFonts w:eastAsia="DejaVu Sans" w:cs="DejaVu Sans" w:ascii="Arial" w:hAnsi="Arial"/>
                  <w:color w:val="000000"/>
                  <w:sz w:val="22"/>
                  <w:szCs w:val="22"/>
                </w:rPr>
                <w:t>0.034</w:t>
              </w:r>
            </w:ins>
          </w:p>
        </w:tc>
        <w:tc>
          <w:tcPr>
            <w:tcW w:w="1430"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2052" w:author="Author" w:date="2024-02-21T09:46:00Z">
              <w:r>
                <w:rPr>
                  <w:rFonts w:eastAsia="DejaVu Sans" w:cs="DejaVu Sans" w:ascii="Arial" w:hAnsi="Arial"/>
                  <w:color w:val="000000"/>
                  <w:sz w:val="22"/>
                  <w:szCs w:val="22"/>
                </w:rPr>
                <w:t>-0.010 [-0.075, 0.055]</w:t>
              </w:r>
            </w:ins>
          </w:p>
        </w:tc>
        <w:tc>
          <w:tcPr>
            <w:tcW w:w="1428" w:type="dxa"/>
            <w:tcBorders>
              <w:bottom w:val="single" w:sz="12" w:space="0" w:color="666666"/>
            </w:tcBorders>
            <w:shd w:color="auto" w:fill="FFFFFF" w:val="clear"/>
            <w:vAlign w:val="center"/>
          </w:tcPr>
          <w:p>
            <w:pPr>
              <w:pStyle w:val="Normal"/>
              <w:widowControl w:val="false"/>
              <w:spacing w:lineRule="exact" w:line="240" w:before="100" w:after="100"/>
              <w:ind w:left="100" w:right="100" w:hanging="0"/>
              <w:rPr>
                <w:rFonts w:ascii="Arial" w:hAnsi="Arial" w:eastAsia="DejaVu Sans" w:cs="DejaVu Sans"/>
                <w:color w:val="000000"/>
                <w:sz w:val="22"/>
                <w:szCs w:val="22"/>
              </w:rPr>
            </w:pPr>
            <w:ins w:id="2053" w:author="Author" w:date="2024-02-21T09:46:00Z">
              <w:r>
                <w:rPr>
                  <w:rFonts w:eastAsia="DejaVu Sans" w:cs="DejaVu Sans" w:ascii="Arial" w:hAnsi="Arial"/>
                  <w:color w:val="000000"/>
                  <w:sz w:val="22"/>
                  <w:szCs w:val="22"/>
                </w:rPr>
                <w:t>0.765</w:t>
              </w:r>
            </w:ins>
          </w:p>
        </w:tc>
      </w:tr>
    </w:tbl>
    <w:p>
      <w:pPr>
        <w:pStyle w:val="TableCaption"/>
        <w:rPr>
          <w:rFonts w:ascii="Arial" w:hAnsi="Arial"/>
          <w:ins w:id="2055" w:author="Author" w:date="2024-02-21T09:46:00Z"/>
        </w:rPr>
      </w:pPr>
      <w:ins w:id="2054" w:author="Unknown Author" w:date="2024-02-21T13:05:37Z">
        <w:r>
          <w:rPr>
            <w:rFonts w:ascii="Arial" w:hAnsi="Arial"/>
            <w:b/>
            <w:bCs/>
          </w:rPr>
          <w:t>Legend: Shown are unstandardized estimates with 95% confidence interval  and p-values from linear mixed effect model M3. C1-C4: spatial WMH components, WMH: white matter hyperintensities,</w:t>
        </w:r>
      </w:ins>
      <w:r>
        <w:br w:type="page"/>
      </w:r>
    </w:p>
    <w:p>
      <w:pPr>
        <w:pStyle w:val="TextBody"/>
        <w:rPr>
          <w:rFonts w:ascii="Arial" w:hAnsi="Arial"/>
          <w:ins w:id="2057" w:author="Author" w:date="2024-02-21T09:46:00Z"/>
        </w:rPr>
      </w:pPr>
      <w:ins w:id="2056" w:author="Author" w:date="2024-02-21T09:46:00Z">
        <w:r>
          <w:rPr>
            <w:rFonts w:ascii="Arial" w:hAnsi="Arial"/>
            <w:b/>
            <w:bCs/>
          </w:rPr>
          <w:t>Figures</w:t>
        </w:r>
      </w:ins>
    </w:p>
    <w:p>
      <w:pPr>
        <w:pStyle w:val="TextBody"/>
        <w:rPr>
          <w:rFonts w:ascii="Arial" w:hAnsi="Arial"/>
          <w:ins w:id="2058" w:author="Unknown Author" w:date="2024-02-21T13:07:50Z"/>
        </w:rPr>
      </w:pPr>
      <w:r>
        <w:rPr/>
        <w:drawing>
          <wp:inline distT="0" distB="0" distL="0" distR="0">
            <wp:extent cx="5067300" cy="2280285"/>
            <wp:effectExtent l="0" t="0" r="0" b="0"/>
            <wp:docPr id="1" name="Picture" descr="Figure 1: Flowchart of the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 Flowchart of the study"/>
                    <pic:cNvPicPr>
                      <a:picLocks noChangeAspect="1" noChangeArrowheads="1"/>
                    </pic:cNvPicPr>
                  </pic:nvPicPr>
                  <pic:blipFill>
                    <a:blip r:embed="rId70"/>
                    <a:stretch>
                      <a:fillRect/>
                    </a:stretch>
                  </pic:blipFill>
                  <pic:spPr bwMode="auto">
                    <a:xfrm>
                      <a:off x="0" y="0"/>
                      <a:ext cx="5067300" cy="2280285"/>
                    </a:xfrm>
                    <a:prstGeom prst="rect">
                      <a:avLst/>
                    </a:prstGeom>
                  </pic:spPr>
                </pic:pic>
              </a:graphicData>
            </a:graphic>
          </wp:inline>
        </w:drawing>
      </w:r>
    </w:p>
    <w:p>
      <w:pPr>
        <w:pStyle w:val="TextBody"/>
        <w:rPr>
          <w:rFonts w:ascii="Arial" w:hAnsi="Arial"/>
          <w:del w:id="2061" w:author="Unknown Author" w:date="2024-02-21T13:10:04Z"/>
        </w:rPr>
      </w:pPr>
      <w:ins w:id="2059" w:author="Unknown Author" w:date="2024-02-21T13:07:50Z">
        <w:r>
          <w:rPr>
            <w:rFonts w:ascii="Arial" w:hAnsi="Arial"/>
            <w:b/>
            <w:bCs/>
          </w:rPr>
          <w:t xml:space="preserve">Figure 1: Flowchart of the study. </w:t>
        </w:r>
      </w:ins>
      <w:ins w:id="2060" w:author="Unknown Author" w:date="2024-02-21T13:08:01Z">
        <w:r>
          <w:rPr>
            <w:rFonts w:ascii="Arial" w:hAnsi="Arial"/>
            <w:b/>
            <w:bCs/>
          </w:rPr>
          <w:t>MRI: magnetic resonance imaging, WMH: white matter hyperintensities, MS: multiple sclerosis, MMSE: mini-mental state examination.</w:t>
        </w:r>
      </w:ins>
    </w:p>
    <w:p>
      <w:pPr>
        <w:pStyle w:val="TextBody"/>
        <w:rPr>
          <w:rFonts w:ascii="Arial" w:hAnsi="Arial"/>
          <w:ins w:id="2063" w:author="Author" w:date="2024-02-21T09:46:00Z"/>
        </w:rPr>
      </w:pPr>
      <w:ins w:id="2062" w:author="Author" w:date="2024-02-21T09:46:00Z">
        <w:r>
          <w:rPr>
            <w:rFonts w:ascii="Arial" w:hAnsi="Arial"/>
          </w:rPr>
        </w:r>
      </w:ins>
    </w:p>
    <w:p>
      <w:pPr>
        <w:pStyle w:val="ImageCaption"/>
        <w:spacing w:before="180" w:after="180"/>
        <w:rPr>
          <w:rFonts w:ascii="Arial" w:hAnsi="Arial"/>
          <w:del w:id="2068" w:author="Unknown Author" w:date="2024-02-21T13:11:13Z"/>
        </w:rPr>
      </w:pPr>
      <w:ins w:id="2064" w:author="Author" w:date="2024-02-21T09:46:00Z">
        <w:r>
          <w:drawing>
            <wp:anchor behindDoc="0" distT="0" distB="0" distL="0" distR="0" simplePos="0" locked="0" layoutInCell="0" allowOverlap="1" relativeHeight="7">
              <wp:simplePos x="0" y="0"/>
              <wp:positionH relativeFrom="column">
                <wp:align>center</wp:align>
              </wp:positionH>
              <wp:positionV relativeFrom="paragraph">
                <wp:posOffset>-60960</wp:posOffset>
              </wp:positionV>
              <wp:extent cx="7366000" cy="3683000"/>
              <wp:effectExtent l="0" t="0" r="0" b="0"/>
              <wp:wrapTopAndBottom/>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71"/>
                      <a:stretch>
                        <a:fillRect/>
                      </a:stretch>
                    </pic:blipFill>
                    <pic:spPr bwMode="auto">
                      <a:xfrm>
                        <a:off x="0" y="0"/>
                        <a:ext cx="7366000" cy="3683000"/>
                      </a:xfrm>
                      <a:prstGeom prst="rect">
                        <a:avLst/>
                      </a:prstGeom>
                    </pic:spPr>
                  </pic:pic>
                </a:graphicData>
              </a:graphic>
            </wp:anchor>
          </w:drawing>
        </w:r>
      </w:ins>
      <w:ins w:id="2065" w:author="Author" w:date="2024-02-21T09:46:00Z">
        <w:r>
          <w:rPr>
            <w:rFonts w:ascii="Arial" w:hAnsi="Arial"/>
            <w:b/>
            <w:bCs/>
          </w:rPr>
          <w:t>F</w:t>
        </w:r>
      </w:ins>
      <w:ins w:id="2066" w:author="Author" w:date="2024-02-21T09:46:00Z">
        <w:r>
          <w:rPr>
            <w:rFonts w:ascii="Arial" w:hAnsi="Arial"/>
            <w:b/>
            <w:bCs/>
          </w:rPr>
          <w:t xml:space="preserve">igure 2: </w:t>
        </w:r>
      </w:ins>
      <w:ins w:id="2067" w:author="Author" w:date="2024-02-21T09:46:00Z">
        <w:r>
          <w:rPr>
            <w:rFonts w:ascii="Arial" w:hAnsi="Arial"/>
          </w:rPr>
          <w:t>Association of baseline and change in DBP and WHR and WMH progression from model M1. Shown are model coefficients (with 95 % CI) for the interaction of baseline CVR risk and time (left side) and change in CVR (right side) on WMH volume on top of the real data. *** indicates p&lt;0.001. Red, green, blue color indicates low, middle and high baseline CVR.The pizza chart illustrates the Bayes factor, e.g. the likelihood in favour (green) and against (black) the alternative hypothesis. M1, statistical model 1, DBP, diastolic blood pressure, WHR, waist-hip ratio, WMH, white matter hyperintensities, CVR, cardiovascular risk.</w:t>
        </w:r>
      </w:ins>
    </w:p>
    <w:p>
      <w:pPr>
        <w:pStyle w:val="ImageCaption"/>
        <w:spacing w:before="180" w:after="180"/>
        <w:rPr>
          <w:rFonts w:ascii="Arial" w:hAnsi="Arial"/>
          <w:ins w:id="2070" w:author="Author" w:date="2024-02-21T09:46:00Z"/>
        </w:rPr>
      </w:pPr>
      <w:ins w:id="2069" w:author="Author" w:date="2024-02-21T09:46:00Z">
        <w:r>
          <w:rPr>
            <w:rFonts w:ascii="Arial" w:hAnsi="Arial"/>
          </w:rPr>
          <w:drawing>
            <wp:anchor behindDoc="0" distT="0" distB="0" distL="0" distR="0" simplePos="0" locked="0" layoutInCell="0" allowOverlap="1" relativeHeight="8">
              <wp:simplePos x="0" y="0"/>
              <wp:positionH relativeFrom="column">
                <wp:align>center</wp:align>
              </wp:positionH>
              <wp:positionV relativeFrom="paragraph">
                <wp:posOffset>109855</wp:posOffset>
              </wp:positionV>
              <wp:extent cx="6762750" cy="3381375"/>
              <wp:effectExtent l="0" t="0" r="0" b="0"/>
              <wp:wrapTopAndBottom/>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72"/>
                      <a:stretch>
                        <a:fillRect/>
                      </a:stretch>
                    </pic:blipFill>
                    <pic:spPr bwMode="auto">
                      <a:xfrm>
                        <a:off x="0" y="0"/>
                        <a:ext cx="6762750" cy="3381375"/>
                      </a:xfrm>
                      <a:prstGeom prst="rect">
                        <a:avLst/>
                      </a:prstGeom>
                    </pic:spPr>
                  </pic:pic>
                </a:graphicData>
              </a:graphic>
            </wp:anchor>
          </w:drawing>
        </w:r>
      </w:ins>
    </w:p>
    <w:p>
      <w:pPr>
        <w:pStyle w:val="ImageCaption"/>
        <w:spacing w:before="180" w:after="180"/>
        <w:rPr>
          <w:rFonts w:ascii="Arial" w:hAnsi="Arial"/>
          <w:ins w:id="2073" w:author="Author" w:date="2024-02-21T09:46:00Z"/>
        </w:rPr>
      </w:pPr>
      <w:ins w:id="2071" w:author="Author" w:date="2024-02-21T09:46:00Z">
        <w:r>
          <w:rPr>
            <w:rFonts w:ascii="Arial" w:hAnsi="Arial"/>
            <w:b/>
            <w:bCs/>
          </w:rPr>
          <w:t xml:space="preserve">Figure 3: </w:t>
        </w:r>
      </w:ins>
      <w:ins w:id="2072" w:author="Author" w:date="2024-02-21T09:46:00Z">
        <w:r>
          <w:rPr>
            <w:rFonts w:ascii="Arial" w:hAnsi="Arial"/>
          </w:rPr>
          <w:t>Association of baseline and change in asinh-transformed WMH volume and executive function from model M2. Shown are model coefficients (with 95 % CI) for the interaction of baseline WMH and time (left side) and change in WMH (right side) on executive function on top of the real data. Red, green, blue color indicates low, middle and high baseline WMH volume. The pizza chart illustrates the Bayes factor, e.g. the likelihood in favour (green) and against (black) the alternative hypothesis. M2, statistical model 2, WMH, white matter hyperintensities.</w:t>
        </w:r>
      </w:ins>
    </w:p>
    <w:p>
      <w:pPr>
        <w:pStyle w:val="ImageCaption"/>
        <w:spacing w:before="180" w:after="180"/>
        <w:rPr>
          <w:rFonts w:ascii="Arial" w:hAnsi="Arial"/>
          <w:ins w:id="2075" w:author="Unknown Author" w:date="2024-02-21T13:21:19Z"/>
        </w:rPr>
      </w:pPr>
      <w:ins w:id="2074" w:author="Unknown Author" w:date="2024-02-21T13:21:19Z">
        <w:r>
          <w:rPr>
            <w:rFonts w:ascii="Arial" w:hAnsi="Arial"/>
          </w:rPr>
        </w:r>
      </w:ins>
      <w:r>
        <w:br w:type="page"/>
      </w:r>
    </w:p>
    <w:p>
      <w:pPr>
        <w:pStyle w:val="ImageCaption"/>
        <w:spacing w:before="180" w:after="180"/>
        <w:rPr>
          <w:rFonts w:ascii="Arial" w:hAnsi="Arial"/>
          <w:ins w:id="2077" w:author="Author" w:date="2024-02-21T09:46:00Z"/>
        </w:rPr>
      </w:pPr>
      <w:ins w:id="2076" w:author="Author" w:date="2024-02-21T09:46:00Z">
        <w:r>
          <w:rPr>
            <w:rFonts w:ascii="Arial" w:hAnsi="Arial"/>
          </w:rPr>
        </w:r>
      </w:ins>
    </w:p>
    <w:p>
      <w:pPr>
        <w:pStyle w:val="ImageCaption"/>
        <w:spacing w:before="180" w:after="180"/>
        <w:rPr>
          <w:rFonts w:ascii="Arial" w:hAnsi="Arial"/>
          <w:ins w:id="2082" w:author="Author" w:date="2024-02-21T09:46:00Z"/>
        </w:rPr>
      </w:pPr>
      <w:ins w:id="2078" w:author="Author" w:date="2024-02-21T09:46:00Z">
        <w: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852920" cy="3426460"/>
              <wp:effectExtent l="0" t="0" r="0" b="0"/>
              <wp:wrapTopAndBottom/>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73"/>
                      <a:stretch>
                        <a:fillRect/>
                      </a:stretch>
                    </pic:blipFill>
                    <pic:spPr bwMode="auto">
                      <a:xfrm>
                        <a:off x="0" y="0"/>
                        <a:ext cx="6852920" cy="3426460"/>
                      </a:xfrm>
                      <a:prstGeom prst="rect">
                        <a:avLst/>
                      </a:prstGeom>
                    </pic:spPr>
                  </pic:pic>
                </a:graphicData>
              </a:graphic>
            </wp:anchor>
          </w:drawing>
        </w:r>
      </w:ins>
      <w:ins w:id="2079" w:author="Author" w:date="2024-02-21T09:46:00Z">
        <w:r>
          <w:rPr>
            <w:rFonts w:ascii="Arial" w:hAnsi="Arial"/>
            <w:b/>
            <w:bCs/>
          </w:rPr>
          <w:t>F</w:t>
        </w:r>
      </w:ins>
      <w:ins w:id="2080" w:author="Author" w:date="2024-02-21T09:46:00Z">
        <w:r>
          <w:rPr>
            <w:rFonts w:ascii="Arial" w:hAnsi="Arial"/>
            <w:b/>
            <w:bCs/>
          </w:rPr>
          <w:t xml:space="preserve">igure 4: </w:t>
        </w:r>
      </w:ins>
      <w:ins w:id="2081" w:author="Author" w:date="2024-02-21T09:46:00Z">
        <w:r>
          <w:rPr>
            <w:rFonts w:ascii="Arial" w:hAnsi="Arial"/>
          </w:rPr>
          <w:t>Association of baseline and change in asinh-transformed WMH volume and global cognitive function from model M3. Shown are model coefficients (with 95 % CI) for the interaction of baseline WMH and time (left side) and change in WMH (right side) on executive function on top of the real data. *** indicates p&lt;0.001. Red, green, blue color indicates low, middle and high baseline WMH volume.The pizza chart illustrates the Bayes factor, e.g. the likelihood in favour (green) and against (black) the alternative hypothesis. M3, statistical model 3, WMH, white matter hyperintensities.</w:t>
        </w:r>
      </w:ins>
    </w:p>
    <w:p>
      <w:pPr>
        <w:pStyle w:val="ImageCaption"/>
        <w:spacing w:before="180" w:after="180"/>
        <w:rPr>
          <w:rFonts w:ascii="Arial" w:hAnsi="Arial"/>
          <w:ins w:id="2084" w:author="Author" w:date="2024-02-21T09:46:00Z"/>
        </w:rPr>
      </w:pPr>
      <w:ins w:id="2083" w:author="Author" w:date="2024-02-21T09:46:00Z">
        <w:r>
          <w:rPr>
            <w:rFonts w:ascii="Arial" w:hAnsi="Arial"/>
          </w:rPr>
        </w:r>
      </w:ins>
    </w:p>
    <w:p>
      <w:pPr>
        <w:pStyle w:val="ImageCaption"/>
        <w:spacing w:before="180" w:after="180"/>
        <w:rPr>
          <w:rFonts w:ascii="Arial" w:hAnsi="Arial"/>
          <w:ins w:id="2086" w:author="Unknown Author" w:date="2024-02-21T13:11:57Z"/>
        </w:rPr>
      </w:pPr>
      <w:ins w:id="2085" w:author="Unknown Author" w:date="2024-02-21T13:11:57Z">
        <w:r>
          <w:rPr>
            <w:rFonts w:ascii="Arial" w:hAnsi="Arial"/>
          </w:rPr>
        </w:r>
      </w:ins>
      <w:r>
        <w:br w:type="page"/>
      </w:r>
    </w:p>
    <w:p>
      <w:pPr>
        <w:pStyle w:val="ImageCaption"/>
        <w:spacing w:before="180" w:after="180"/>
        <w:rPr>
          <w:rFonts w:ascii="Arial" w:hAnsi="Arial"/>
          <w:ins w:id="2088" w:author="Author" w:date="2024-02-21T09:46:00Z"/>
        </w:rPr>
      </w:pPr>
      <w:ins w:id="2087" w:author="Author" w:date="2024-02-21T09:46:00Z">
        <w:r>
          <w:rPr>
            <w:rFonts w:ascii="Arial" w:hAnsi="Arial"/>
          </w:rPr>
        </w:r>
      </w:ins>
    </w:p>
    <w:p>
      <w:pPr>
        <w:pStyle w:val="ImageCaption"/>
        <w:spacing w:before="180" w:after="180"/>
        <w:rPr>
          <w:rFonts w:ascii="Arial" w:hAnsi="Arial"/>
          <w:ins w:id="2094" w:author="Author" w:date="2024-02-21T09:46:00Z"/>
        </w:rPr>
      </w:pPr>
      <w:ins w:id="2089" w:author="Author" w:date="2024-02-21T09:46:00Z">
        <w:r>
          <w:rPr>
            <w:rFonts w:ascii="Arial" w:hAnsi="Arial"/>
            <w:b/>
            <w:bCs/>
          </w:rPr>
          <w:t>F</w:t>
        </w:r>
      </w:ins>
      <w:ins w:id="2090" w:author="Author" w:date="2024-02-21T09:46:00Z">
        <w: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5943600" cy="1898650"/>
              <wp:effectExtent l="0" t="0" r="0" b="0"/>
              <wp:wrapTopAndBottom/>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74"/>
                      <a:stretch>
                        <a:fillRect/>
                      </a:stretch>
                    </pic:blipFill>
                    <pic:spPr bwMode="auto">
                      <a:xfrm>
                        <a:off x="0" y="0"/>
                        <a:ext cx="5943600" cy="1898650"/>
                      </a:xfrm>
                      <a:prstGeom prst="rect">
                        <a:avLst/>
                      </a:prstGeom>
                    </pic:spPr>
                  </pic:pic>
                </a:graphicData>
              </a:graphic>
            </wp:anchor>
          </w:drawing>
        </w:r>
      </w:ins>
      <w:ins w:id="2091" w:author="Author" w:date="2024-02-21T09:46:00Z">
        <w:r>
          <w:rPr>
            <w:rFonts w:ascii="Arial" w:hAnsi="Arial"/>
            <w:b/>
            <w:bCs/>
          </w:rPr>
          <w:t>i</w:t>
        </w:r>
      </w:ins>
      <w:ins w:id="2092" w:author="Author" w:date="2024-02-21T09:46:00Z">
        <w:r>
          <w:rPr>
            <w:rFonts w:ascii="Arial" w:hAnsi="Arial"/>
            <w:b/>
            <w:bCs/>
          </w:rPr>
          <w:t xml:space="preserve">gure 5: </w:t>
        </w:r>
      </w:ins>
      <w:ins w:id="2093" w:author="Author" w:date="2024-02-21T09:46:00Z">
        <w:r>
          <w:rPr>
            <w:rFonts w:ascii="Arial" w:hAnsi="Arial"/>
          </w:rPr>
          <w:t>Example of Bullseye Segmentation. From left to right: Equidistant shells between ventricles and cortex, Segmentation of four brain lobes per hemisphere and basal ganglia region, combined Bullseye segmentation with 36 regions, probabilistic map of WMH.</w:t>
        </w:r>
      </w:ins>
    </w:p>
    <w:p>
      <w:pPr>
        <w:pStyle w:val="ImageCaption"/>
        <w:spacing w:before="180" w:after="180"/>
        <w:rPr>
          <w:rFonts w:ascii="Arial" w:hAnsi="Arial"/>
          <w:ins w:id="2096" w:author="Author" w:date="2024-02-21T09:46:00Z"/>
        </w:rPr>
      </w:pPr>
      <w:ins w:id="2095" w:author="Author" w:date="2024-02-21T09:46:00Z">
        <w:r>
          <w:rPr>
            <w:rFonts w:ascii="Arial" w:hAnsi="Arial"/>
          </w:rPr>
        </w:r>
      </w:ins>
    </w:p>
    <w:p>
      <w:pPr>
        <w:pStyle w:val="ImageCaption"/>
        <w:spacing w:before="180" w:after="180"/>
        <w:rPr>
          <w:rFonts w:ascii="Arial" w:hAnsi="Arial"/>
          <w:ins w:id="2101" w:author="Author" w:date="2024-02-21T09:46:00Z"/>
        </w:rPr>
      </w:pPr>
      <w:ins w:id="2097" w:author="Author" w:date="2024-02-21T09:46:00Z">
        <w: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4640580" cy="3479165"/>
              <wp:effectExtent l="0" t="0" r="0" b="0"/>
              <wp:wrapTopAndBottom/>
              <wp:docPr id="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 descr=""/>
                      <pic:cNvPicPr>
                        <a:picLocks noChangeAspect="1" noChangeArrowheads="1"/>
                      </pic:cNvPicPr>
                    </pic:nvPicPr>
                    <pic:blipFill>
                      <a:blip r:embed="rId75"/>
                      <a:stretch>
                        <a:fillRect/>
                      </a:stretch>
                    </pic:blipFill>
                    <pic:spPr bwMode="auto">
                      <a:xfrm>
                        <a:off x="0" y="0"/>
                        <a:ext cx="4640580" cy="3479165"/>
                      </a:xfrm>
                      <a:prstGeom prst="rect">
                        <a:avLst/>
                      </a:prstGeom>
                    </pic:spPr>
                  </pic:pic>
                </a:graphicData>
              </a:graphic>
            </wp:anchor>
          </w:drawing>
        </w:r>
      </w:ins>
      <w:ins w:id="2098" w:author="Author" w:date="2024-02-21T09:46:00Z">
        <w:r>
          <w:rPr>
            <w:rFonts w:ascii="Arial" w:hAnsi="Arial"/>
            <w:b/>
            <w:bCs/>
          </w:rPr>
          <w:t>F</w:t>
        </w:r>
      </w:ins>
      <w:ins w:id="2099" w:author="Author" w:date="2024-02-21T09:46:00Z">
        <w:r>
          <w:rPr>
            <w:rFonts w:ascii="Arial" w:hAnsi="Arial"/>
            <w:b/>
            <w:bCs/>
          </w:rPr>
          <w:t xml:space="preserve">igure 6: </w:t>
        </w:r>
      </w:ins>
      <w:ins w:id="2100" w:author="Author" w:date="2024-02-21T09:46:00Z">
        <w:r>
          <w:rPr>
            <w:rFonts w:ascii="Arial" w:hAnsi="Arial"/>
          </w:rPr>
          <w:t>Average white matter hyperintensities (WMH) volume increase between baseline and follow-up in Bullseye WM regions. Distance from center represents four equidistant shells between ventricles and cortex, and angular orientation represents cerebral lobes and hemisphere.  lh, left hemisphere, rh, right hemisphere, BG, basal ganglia.</w:t>
        </w:r>
      </w:ins>
    </w:p>
    <w:p>
      <w:pPr>
        <w:pStyle w:val="ImageCaption"/>
        <w:spacing w:before="180" w:after="180"/>
        <w:rPr>
          <w:rFonts w:ascii="Arial" w:hAnsi="Arial"/>
          <w:ins w:id="2103" w:author="Unknown Author" w:date="2024-02-21T13:18:41Z"/>
        </w:rPr>
      </w:pPr>
      <w:ins w:id="2102" w:author="Unknown Author" w:date="2024-02-21T13:18:41Z">
        <w:r>
          <w:rPr>
            <w:rFonts w:ascii="Arial" w:hAnsi="Arial"/>
          </w:rPr>
        </w:r>
      </w:ins>
      <w:r>
        <w:br w:type="page"/>
      </w:r>
    </w:p>
    <w:p>
      <w:pPr>
        <w:pStyle w:val="ImageCaption"/>
        <w:spacing w:before="180" w:after="180"/>
        <w:rPr>
          <w:rFonts w:ascii="Arial" w:hAnsi="Arial"/>
          <w:ins w:id="2105" w:author="Author" w:date="2024-02-21T09:46:00Z"/>
        </w:rPr>
      </w:pPr>
      <w:ins w:id="2104" w:author="Author" w:date="2024-02-21T09:46:00Z">
        <w:r>
          <w:rPr>
            <w:rFonts w:ascii="Arial" w:hAnsi="Arial"/>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5943600" cy="3262630"/>
              <wp:effectExtent l="0" t="0" r="0" b="0"/>
              <wp:wrapTopAndBottom/>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76"/>
                      <a:stretch>
                        <a:fillRect/>
                      </a:stretch>
                    </pic:blipFill>
                    <pic:spPr bwMode="auto">
                      <a:xfrm>
                        <a:off x="0" y="0"/>
                        <a:ext cx="5943600" cy="3262630"/>
                      </a:xfrm>
                      <a:prstGeom prst="rect">
                        <a:avLst/>
                      </a:prstGeom>
                    </pic:spPr>
                  </pic:pic>
                </a:graphicData>
              </a:graphic>
            </wp:anchor>
          </w:drawing>
        </w:r>
      </w:ins>
    </w:p>
    <w:p>
      <w:pPr>
        <w:pStyle w:val="ImageCaption"/>
        <w:spacing w:before="180" w:after="180"/>
        <w:rPr>
          <w:rFonts w:ascii="Arial" w:hAnsi="Arial"/>
          <w:ins w:id="2108" w:author="Author" w:date="2024-02-21T09:46:00Z"/>
        </w:rPr>
      </w:pPr>
      <w:ins w:id="2106" w:author="Author" w:date="2024-02-21T09:46:00Z">
        <w:r>
          <w:rPr>
            <w:rFonts w:ascii="Arial" w:hAnsi="Arial"/>
            <w:b/>
            <w:bCs/>
          </w:rPr>
          <w:t xml:space="preserve">Figure 7: </w:t>
        </w:r>
      </w:ins>
      <w:ins w:id="2107" w:author="Author" w:date="2024-02-21T09:46:00Z">
        <w:r>
          <w:rPr>
            <w:rFonts w:ascii="Arial" w:hAnsi="Arial"/>
          </w:rPr>
          <w:t>WMH spatial pattern derived from baseline WMH distribution. Labels indicate component (TC) number and variance (in %) explained. Distance from center represents four equidistant shells betweentricles and cortex, and angular orientation represents cerebral lobes and hemisphere. Colors indicate contribution of this region to the pattern. lh, left hemisphere, rh, right hemisphere, BG, basal ganglia</w:t>
        </w:r>
      </w:ins>
    </w:p>
    <w:p>
      <w:pPr>
        <w:pStyle w:val="ImageCaption"/>
        <w:spacing w:before="180" w:after="180"/>
        <w:rPr>
          <w:rFonts w:ascii="Arial" w:hAnsi="Arial"/>
          <w:ins w:id="2110" w:author="Unknown Author" w:date="2024-02-21T13:18:48Z"/>
        </w:rPr>
      </w:pPr>
      <w:ins w:id="2109" w:author="Unknown Author" w:date="2024-02-21T13:18:48Z">
        <w:r>
          <w:rPr>
            <w:rFonts w:ascii="Arial" w:hAnsi="Arial"/>
          </w:rPr>
        </w:r>
      </w:ins>
      <w:r>
        <w:br w:type="page"/>
      </w:r>
    </w:p>
    <w:p>
      <w:pPr>
        <w:pStyle w:val="ImageCaption"/>
        <w:spacing w:before="180" w:after="180"/>
        <w:rPr>
          <w:rFonts w:ascii="Arial" w:hAnsi="Arial"/>
          <w:ins w:id="2112" w:author="Author" w:date="2024-02-21T09:46:00Z"/>
        </w:rPr>
      </w:pPr>
      <w:ins w:id="2111" w:author="Author" w:date="2024-02-21T09:46:00Z">
        <w:r>
          <w:rPr>
            <w:rFonts w:ascii="Arial" w:hAnsi="Arial"/>
          </w:rPr>
        </w:r>
      </w:ins>
    </w:p>
    <w:p>
      <w:pPr>
        <w:pStyle w:val="Normal"/>
        <w:rPr>
          <w:rFonts w:ascii="Arial" w:hAnsi="Arial"/>
          <w:ins w:id="2113" w:author="Author" w:date="2024-02-21T09:46:00Z"/>
        </w:rPr>
      </w:pPr>
      <w:r>
        <w:rPr/>
        <w:drawing>
          <wp:inline distT="0" distB="0" distL="0" distR="0">
            <wp:extent cx="3611880" cy="2165350"/>
            <wp:effectExtent l="0" t="0" r="0" b="0"/>
            <wp:docPr id="8" name="Image4" descr="Figure 5: Original estimate (black) with minimum and maximum estimate derived from random effect stability analysis (black line), estimate and 95% CI from robust LMM and estimates and 95% CI without 13 influential cases (colours indicate impu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Figure 5: Original estimate (black) with minimum and maximum estimate derived from random effect stability analysis (black line), estimate and 95% CI from robust LMM and estimates and 95% CI without 13 influential cases (colours indicate imputation)."/>
                    <pic:cNvPicPr>
                      <a:picLocks noChangeAspect="1" noChangeArrowheads="1"/>
                    </pic:cNvPicPr>
                  </pic:nvPicPr>
                  <pic:blipFill>
                    <a:blip r:embed="rId77"/>
                    <a:stretch>
                      <a:fillRect/>
                    </a:stretch>
                  </pic:blipFill>
                  <pic:spPr bwMode="auto">
                    <a:xfrm>
                      <a:off x="0" y="0"/>
                      <a:ext cx="3611880" cy="2165350"/>
                    </a:xfrm>
                    <a:prstGeom prst="rect">
                      <a:avLst/>
                    </a:prstGeom>
                  </pic:spPr>
                </pic:pic>
              </a:graphicData>
            </a:graphic>
          </wp:inline>
        </w:drawing>
      </w:r>
    </w:p>
    <w:p>
      <w:pPr>
        <w:pStyle w:val="ImageCaption"/>
        <w:rPr>
          <w:rFonts w:ascii="Arial" w:hAnsi="Arial"/>
          <w:ins w:id="2116" w:author="Author" w:date="2024-02-21T09:46:00Z"/>
        </w:rPr>
      </w:pPr>
      <w:ins w:id="2114" w:author="Author" w:date="2024-02-21T09:46:00Z">
        <w:r>
          <w:rPr>
            <w:rFonts w:ascii="Arial" w:hAnsi="Arial"/>
            <w:b/>
            <w:bCs/>
          </w:rPr>
          <w:t>Figure 8:</w:t>
        </w:r>
      </w:ins>
      <w:ins w:id="2115" w:author="Author" w:date="2024-02-21T09:46:00Z">
        <w:r>
          <w:rPr>
            <w:rFonts w:ascii="Arial" w:hAnsi="Arial"/>
          </w:rPr>
          <w:t xml:space="preserve"> M1: Original estimate (black circle) with minimum and maximum estimate derived from random effect stability analysis (black line), estimate and 95% CI from robust LMM (dark red triangle and line) and estimates and 95% CI without 7 influential cases (colours indicate imputation).</w:t>
        </w:r>
      </w:ins>
    </w:p>
    <w:p>
      <w:pPr>
        <w:pStyle w:val="CaptionedFigure"/>
        <w:rPr>
          <w:rFonts w:ascii="Arial" w:hAnsi="Arial"/>
          <w:ins w:id="2117" w:author="Author" w:date="2024-02-21T09:46:00Z"/>
        </w:rPr>
      </w:pPr>
      <w:r>
        <w:rPr/>
        <w:drawing>
          <wp:inline distT="0" distB="0" distL="0" distR="0">
            <wp:extent cx="3611880" cy="2165350"/>
            <wp:effectExtent l="0" t="0" r="0" b="0"/>
            <wp:docPr id="9" name="Image5" descr="Figure 6: Executive function models: Original estimate (black) with minimum and maximum value derived from stability analysis (black line) and estimates derived from models excluding 13 influential cases (col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descr="Figure 6: Executive function models: Original estimate (black) with minimum and maximum value derived from stability analysis (black line) and estimates derived from models excluding 13 influential cases (colours)."/>
                    <pic:cNvPicPr>
                      <a:picLocks noChangeAspect="1" noChangeArrowheads="1"/>
                    </pic:cNvPicPr>
                  </pic:nvPicPr>
                  <pic:blipFill>
                    <a:blip r:embed="rId78"/>
                    <a:stretch>
                      <a:fillRect/>
                    </a:stretch>
                  </pic:blipFill>
                  <pic:spPr bwMode="auto">
                    <a:xfrm>
                      <a:off x="0" y="0"/>
                      <a:ext cx="3611880" cy="2165350"/>
                    </a:xfrm>
                    <a:prstGeom prst="rect">
                      <a:avLst/>
                    </a:prstGeom>
                  </pic:spPr>
                </pic:pic>
              </a:graphicData>
            </a:graphic>
          </wp:inline>
        </w:drawing>
      </w:r>
    </w:p>
    <w:p>
      <w:pPr>
        <w:pStyle w:val="ImageCaption"/>
        <w:spacing w:before="180" w:after="180"/>
        <w:rPr>
          <w:rFonts w:ascii="Arial" w:hAnsi="Arial"/>
          <w:ins w:id="2120" w:author="Author" w:date="2024-02-21T09:46:00Z"/>
        </w:rPr>
      </w:pPr>
      <w:ins w:id="2118" w:author="Author" w:date="2024-02-21T09:46:00Z">
        <w:bookmarkStart w:id="77" w:name="fig%252525252525253AshowassuM2"/>
        <w:bookmarkEnd w:id="77"/>
        <w:r>
          <w:rPr>
            <w:rFonts w:ascii="Arial" w:hAnsi="Arial"/>
            <w:b/>
            <w:bCs/>
          </w:rPr>
          <w:t>Figure 9:</w:t>
        </w:r>
      </w:ins>
      <w:ins w:id="2119" w:author="Author" w:date="2024-02-21T09:46:00Z">
        <w:r>
          <w:rPr>
            <w:rFonts w:ascii="Arial" w:hAnsi="Arial"/>
          </w:rPr>
          <w:t xml:space="preserve"> M2: Original estimate (black circle) with minimum and maximum estimate derived from random effect stability analysis (black line), estimate and 95% CI from robust LMM (dark red triangle and line) and estimates and 95% CI without 27 influential cases (colours indicate imputation).</w:t>
        </w:r>
      </w:ins>
    </w:p>
    <w:p>
      <w:pPr>
        <w:pStyle w:val="ImageCaption"/>
        <w:spacing w:before="180" w:after="180"/>
        <w:rPr>
          <w:rFonts w:ascii="Arial" w:hAnsi="Arial"/>
        </w:rPr>
      </w:pPr>
      <w:ins w:id="2121" w:author="Author" w:date="2024-02-21T09:46:00Z">
        <w:r>
          <w:drawing>
            <wp:anchor behindDoc="0" distT="0" distB="0" distL="0" distR="0" simplePos="0" locked="0" layoutInCell="0" allowOverlap="1" relativeHeight="10">
              <wp:simplePos x="0" y="0"/>
              <wp:positionH relativeFrom="column">
                <wp:posOffset>8890</wp:posOffset>
              </wp:positionH>
              <wp:positionV relativeFrom="paragraph">
                <wp:posOffset>41910</wp:posOffset>
              </wp:positionV>
              <wp:extent cx="3239770" cy="1971675"/>
              <wp:effectExtent l="0" t="0" r="0" b="0"/>
              <wp:wrapTopAndBottom/>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79"/>
                      <a:stretch>
                        <a:fillRect/>
                      </a:stretch>
                    </pic:blipFill>
                    <pic:spPr bwMode="auto">
                      <a:xfrm>
                        <a:off x="0" y="0"/>
                        <a:ext cx="3239770" cy="1971675"/>
                      </a:xfrm>
                      <a:prstGeom prst="rect">
                        <a:avLst/>
                      </a:prstGeom>
                    </pic:spPr>
                  </pic:pic>
                </a:graphicData>
              </a:graphic>
            </wp:anchor>
          </w:drawing>
        </w:r>
      </w:ins>
      <w:ins w:id="2122" w:author="Author" w:date="2024-02-21T09:46:00Z">
        <w:r>
          <w:rPr>
            <w:rFonts w:ascii="Arial" w:hAnsi="Arial"/>
            <w:b/>
            <w:bCs/>
          </w:rPr>
          <w:t>F</w:t>
        </w:r>
      </w:ins>
      <w:ins w:id="2123" w:author="Author" w:date="2024-02-21T09:46:00Z">
        <w:r>
          <w:rPr>
            <w:rFonts w:ascii="Arial" w:hAnsi="Arial"/>
            <w:b/>
            <w:bCs/>
          </w:rPr>
          <w:t xml:space="preserve">igure 10: </w:t>
        </w:r>
      </w:ins>
      <w:ins w:id="2124" w:author="Author" w:date="2024-02-21T09:46:00Z">
        <w:r>
          <w:rPr>
            <w:rFonts w:ascii="Arial" w:hAnsi="Arial"/>
          </w:rPr>
          <w:t>M3: Original estimate (black circle) with minimum and maximum estimate derived from random effect stability analysis (black line), estimate and 95% CI from robust LMM (dark red triangle and line) and estimates and 95% CI without 20 influential cases (colours indicate imputation).</w:t>
        </w:r>
      </w:ins>
    </w:p>
    <w:sectPr>
      <w:headerReference w:type="default" r:id="rId80"/>
      <w:footerReference w:type="default" r:id="rId81"/>
      <w:footnotePr>
        <w:numFmt w:val="decimal"/>
      </w:footnotePr>
      <w:type w:val="nextPage"/>
      <w:pgSz w:orient="landscape" w:w="15840" w:h="12240"/>
      <w:pgMar w:left="1440" w:right="1440" w:header="0" w:top="1440" w:footer="1440" w:bottom="2002" w:gutter="0"/>
      <w:pgNumType w:fmt="decimal"/>
      <w:formProt w:val="false"/>
      <w:textDirection w:val="lrTb"/>
      <w:docGrid w:type="default" w:linePitch="10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Unknown Author" w:date="2024-02-21T11:19:33Z" w:initials="">
    <w:p>
      <w:r>
        <w:rPr>
          <w:rFonts w:ascii="Calibri" w:hAnsi="Calibri" w:cs="" w:eastAsia="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2"/>
          <w:szCs w:val="24"/>
          <w:u w:val="none"/>
          <w:vertAlign w:val="baseline"/>
          <w:em w:val="none"/>
          <w:lang w:bidi="ar-SA" w:val="en-US" w:eastAsia="en-US"/>
        </w:rPr>
        <w:t>drop1</w:t>
      </w:r>
      <w:r>
        <w:rPr>
          <w:rFonts w:ascii="Calibri" w:hAnsi="Calibri" w:cs="" w:eastAsia="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bidi="ar-SA" w:val="en-US" w:eastAsia="en-US"/>
        </w:rPr>
        <w:t xml:space="preserve"> could not be used as </w:t>
      </w:r>
      <w:r>
        <w:rPr>
          <w:rFonts w:ascii="Calibri" w:hAnsi="Calibri" w:cs="" w:eastAsia="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2"/>
          <w:sz w:val="22"/>
          <w:szCs w:val="24"/>
          <w:u w:val="none"/>
          <w:vertAlign w:val="baseline"/>
          <w:em w:val="none"/>
          <w:lang w:bidi="ar-SA" w:val="en-US" w:eastAsia="en-US"/>
        </w:rPr>
        <w:t>mice</w:t>
      </w:r>
      <w:r>
        <w:rPr>
          <w:rFonts w:ascii="Calibri" w:hAnsi="Calibri" w:cs="" w:eastAsia="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bidi="ar-SA" w:val="en-US" w:eastAsia="en-US"/>
        </w:rPr>
        <w:t xml:space="preserve"> includes no function to pool the results from the full null model comparisons across imputations.</w:t>
      </w:r>
    </w:p>
  </w:comment>
  <w:comment w:id="1" w:author="Unknown Author" w:date="2024-02-21T11:22:46Z" w:initials="">
    <w:p>
      <w:r>
        <w:rPr>
          <w:rFonts w:cs="Arial" w:ascii="Cambria" w:hAnsi="Cambria" w:eastAsia="Cambria"/>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val="en-US" w:bidi="ar-SA" w:eastAsia="en-US"/>
        </w:rPr>
        <w:t>We fit a robust mixed models for all models M1 – M3 to evaluate their robustness</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Arial">
    <w:charset w:val="01"/>
    <w:family w:val="roman"/>
    <w:pitch w:val="variable"/>
  </w:font>
  <w:font w:name="Segoe UI">
    <w:charset w:val="01"/>
    <w:family w:val="roman"/>
    <w:pitch w:val="variable"/>
  </w:font>
  <w:font w:name="Consolas">
    <w:charset w:val="01"/>
    <w:family w:val="roman"/>
    <w:pitch w:val="variable"/>
  </w:font>
  <w:font w:name="Calibri Light">
    <w:charset w:val="01"/>
    <w:family w:val="roman"/>
    <w:pitch w:val="variable"/>
  </w:font>
  <w:font w:name="Liberation Sans">
    <w:altName w:val="Arial"/>
    <w:charset w:val="01"/>
    <w:family w:val="roman"/>
    <w:pitch w:val="variable"/>
  </w:font>
  <w:font w:name="Times New Roman">
    <w:charset w:val="01"/>
    <w:family w:val="roman"/>
    <w:pitch w:val="variable"/>
  </w:font>
  <w:font w:name="Liberation Mono">
    <w:altName w:val="Courier New"/>
    <w:charset w:val="01"/>
    <w:family w:val="roman"/>
    <w:pitch w:val="variable"/>
  </w:font>
  <w:font w:name="Roboto">
    <w:charset w:val="01"/>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rPr/>
      <w:instrText> PAGE </w:instrText>
    </w:r>
    <w:r>
      <w:rPr/>
      <w:fldChar w:fldCharType="separate"/>
    </w:r>
    <w:r>
      <w:rPr/>
      <w:t>11</w:t>
    </w:r>
    <w:r>
      <w:rPr/>
      <w:fldChar w:fldCharType="end"/>
    </w:r>
  </w:p>
  <w:sdt>
    <w:sdtPr>
      <w:docPartObj>
        <w:docPartGallery w:val="Page Numbers (Bottom of Page)"/>
        <w:docPartUnique w:val="true"/>
      </w:docPartObj>
      <w:id w:val="2004695669"/>
    </w:sdtPr>
    <w:sdtContent>
      <w:p>
        <w:pPr>
          <w:pStyle w:val="Footer"/>
          <w:jc w:val="center"/>
          <w:rPr/>
        </w:pPr>
        <w:r>
          <w:rPr/>
        </w:r>
      </w:p>
    </w:sdtContent>
  </w:sdt>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r>
  </w:p>
  <w:sdt>
    <w:sdtPr>
      <w:docPartObj>
        <w:docPartGallery w:val="Page Numbers (Bottom of Page)"/>
        <w:docPartUnique w:val="true"/>
      </w:docPartObj>
      <w:id w:val="750997299"/>
    </w:sdtPr>
    <w:sdtContent>
      <w:p>
        <w:pPr>
          <w:pStyle w:val="Footer"/>
          <w:jc w:val="center"/>
          <w:rPr/>
        </w:pPr>
        <w:r>
          <w:rPr/>
          <w:fldChar w:fldCharType="begin"/>
        </w:r>
        <w:r>
          <w:rPr/>
          <w:instrText> PAGE </w:instrText>
        </w:r>
        <w:r>
          <w:rPr/>
          <w:fldChar w:fldCharType="separate"/>
        </w:r>
        <w:r>
          <w:rPr/>
          <w:t>40</w:t>
        </w:r>
        <w:r>
          <w:rPr/>
          <w:fldChar w:fldCharType="end"/>
        </w:r>
      </w:p>
    </w:sdtContent>
  </w:sdt>
  <w:p>
    <w:pPr>
      <w:pStyle w:val="Footer"/>
      <w:jc w:val="cen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rPr/>
      <w:instrText> PAGE </w:instrText>
    </w:r>
    <w:r>
      <w:rPr/>
      <w:fldChar w:fldCharType="separate"/>
    </w:r>
    <w:r>
      <w:rPr/>
      <w:t>44</w:t>
    </w:r>
    <w:r>
      <w:rPr/>
      <w:fldChar w:fldCharType="end"/>
    </w:r>
  </w:p>
  <w:sdt>
    <w:sdtPr>
      <w:docPartObj>
        <w:docPartGallery w:val="Page Numbers (Bottom of Page)"/>
        <w:docPartUnique w:val="true"/>
      </w:docPartObj>
      <w:id w:val="1649583495"/>
    </w:sdtPr>
    <w:sdtContent>
      <w:p>
        <w:pPr>
          <w:pStyle w:val="Footer"/>
          <w:jc w:val="center"/>
          <w:rPr/>
        </w:pPr>
        <w:r>
          <w:rPr/>
        </w:r>
      </w:p>
    </w:sdtContent>
  </w:sdt>
  <w:p>
    <w:pPr>
      <w:pStyle w:val="Footer"/>
      <w:jc w:val="cen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rPr/>
      <w:instrText> PAGE </w:instrText>
    </w:r>
    <w:r>
      <w:rPr/>
      <w:fldChar w:fldCharType="separate"/>
    </w:r>
    <w:r>
      <w:rPr/>
      <w:t>65</w:t>
    </w:r>
    <w:r>
      <w:rPr/>
      <w:fldChar w:fldCharType="end"/>
    </w:r>
  </w:p>
  <w:sdt>
    <w:sdtPr>
      <w:docPartObj>
        <w:docPartGallery w:val="Page Numbers (Bottom of Page)"/>
        <w:docPartUnique w:val="true"/>
      </w:docPartObj>
      <w:id w:val="976126052"/>
    </w:sdtPr>
    <w:sdtContent>
      <w:p>
        <w:pPr>
          <w:pStyle w:val="Footer"/>
          <w:jc w:val="center"/>
          <w:rPr/>
        </w:pPr>
        <w:r>
          <w:rPr/>
        </w:r>
      </w:p>
    </w:sdtContent>
  </w:sdt>
  <w:p>
    <w:pPr>
      <w:pStyle w:val="Footer"/>
      <w:jc w:val="center"/>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separator/>
      </w:r>
    </w:p>
  </w:footnote>
  <w:footnote w:id="1" w:type="continuationSeparator">
    <w:p>
      <w:pPr>
        <w:rPr>
          <w:sz w:val="12"/>
        </w:rPr>
      </w:pPr>
      <w:r>
        <w:continuationSeparator/>
      </w:r>
    </w:p>
  </w:footnote>
  <w:footnote w:id="2">
    <w:p>
      <w:pPr>
        <w:pStyle w:val="Footnote"/>
        <w:spacing w:before="0" w:after="200"/>
        <w:rPr/>
      </w:pPr>
      <w:ins w:id="2125" w:author="Author" w:date="2024-02-21T09:46:00Z">
        <w:r>
          <w:rPr>
            <w:rStyle w:val="FootnoteCharacters"/>
          </w:rPr>
          <w:footnoteRef/>
        </w:r>
      </w:ins>
      <w:ins w:id="2126" w:author="Author" w:date="2024-02-21T09:46:00Z">
        <w:r>
          <w:rPr>
            <w:rFonts w:ascii="Arial" w:hAnsi="Arial"/>
          </w:rPr>
          <w:t xml:space="preserve"> </w:t>
        </w:r>
      </w:ins>
      <w:ins w:id="2127" w:author="Author" w:date="2024-02-21T09:46:00Z">
        <w:r>
          <w:rPr>
            <w:rFonts w:ascii="Arial" w:hAnsi="Arial"/>
          </w:rPr>
          <w:t>the term “white matter lesions” (WML) was replaced by white matter hyperintensities (WMH) throughout the manuscript according to the Duering et al. (</w:t>
        </w:r>
      </w:ins>
      <w:hyperlink w:anchor="ref-duering23" w:tgtFrame="#ref-duering23">
        <w:ins w:id="2128" w:author="Author" w:date="2024-02-21T09:46:00Z">
          <w:r>
            <w:rPr>
              <w:rStyle w:val="InternetLink"/>
              <w:rFonts w:ascii="Arial" w:hAnsi="Arial"/>
            </w:rPr>
            <w:t>2023</w:t>
          </w:r>
        </w:ins>
      </w:hyperlink>
      <w:ins w:id="2129" w:author="Author" w:date="2024-02-21T09:46:00Z">
        <w:r>
          <w:rPr>
            <w:rFonts w:ascii="Arial" w:hAnsi="Arial"/>
          </w:rPr>
          <w:t>)</w:t>
        </w:r>
      </w:ins>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lvl w:ilvl="0">
      <w:start w:val="1"/>
      <w:numFmt w:val="bullet"/>
      <w:lvlText w:val=""/>
      <w:lvlJc w:val="left"/>
      <w:pPr>
        <w:tabs>
          <w:tab w:val="num" w:pos="643"/>
        </w:tabs>
        <w:ind w:left="643"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bullet"/>
      <w:lvlText w:val=""/>
      <w:lvlJc w:val="left"/>
      <w:pPr>
        <w:tabs>
          <w:tab w:val="num" w:pos="926"/>
        </w:tabs>
        <w:ind w:left="926"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bullet"/>
      <w:lvlText w:val=""/>
      <w:lvlJc w:val="left"/>
      <w:pPr>
        <w:tabs>
          <w:tab w:val="num" w:pos="1209"/>
        </w:tabs>
        <w:ind w:left="1209"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bullet"/>
      <w:lvlText w:val=""/>
      <w:lvlJc w:val="left"/>
      <w:pPr>
        <w:tabs>
          <w:tab w:val="num" w:pos="1492"/>
        </w:tabs>
        <w:ind w:left="1492"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decimal"/>
      <w:lvlText w:val="%1."/>
      <w:lvlJc w:val="left"/>
      <w:pPr>
        <w:tabs>
          <w:tab w:val="num" w:pos="643"/>
        </w:tabs>
        <w:ind w:left="643"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lvl w:ilvl="0">
      <w:start w:val="1"/>
      <w:numFmt w:val="decimal"/>
      <w:lvlText w:val="%1."/>
      <w:lvlJc w:val="left"/>
      <w:pPr>
        <w:tabs>
          <w:tab w:val="num" w:pos="926"/>
        </w:tabs>
        <w:ind w:left="926"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lvl w:ilvl="0">
      <w:start w:val="1"/>
      <w:numFmt w:val="decimal"/>
      <w:lvlText w:val="%1."/>
      <w:lvlJc w:val="left"/>
      <w:pPr>
        <w:tabs>
          <w:tab w:val="num" w:pos="1209"/>
        </w:tabs>
        <w:ind w:left="1209"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lvl w:ilvl="0">
      <w:start w:val="1"/>
      <w:numFmt w:val="decimal"/>
      <w:lvlText w:val="%1."/>
      <w:lvlJc w:val="left"/>
      <w:pPr>
        <w:tabs>
          <w:tab w:val="num" w:pos="1492"/>
        </w:tabs>
        <w:ind w:left="1492"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bullet"/>
      <w:suff w:val="space"/>
      <w:lvlText w:val=""/>
      <w:lvlJc w:val="left"/>
      <w:pPr>
        <w:tabs>
          <w:tab w:val="num" w:pos="0"/>
        </w:tabs>
        <w:ind w:left="720" w:hanging="480"/>
      </w:pPr>
      <w:rPr>
        <w:rFonts w:ascii="Symbol" w:hAnsi="Symbol" w:cs="Symbol" w:hint="default"/>
      </w:rPr>
    </w:lvl>
    <w:lvl w:ilvl="1">
      <w:start w:val="1"/>
      <w:numFmt w:val="bullet"/>
      <w:suff w:val="space"/>
      <w:lvlText w:val=""/>
      <w:lvlJc w:val="left"/>
      <w:pPr>
        <w:tabs>
          <w:tab w:val="num" w:pos="0"/>
        </w:tabs>
        <w:ind w:left="1440" w:hanging="480"/>
      </w:pPr>
      <w:rPr>
        <w:rFonts w:ascii="Symbol" w:hAnsi="Symbol" w:cs="Symbol" w:hint="default"/>
      </w:rPr>
    </w:lvl>
    <w:lvl w:ilvl="2">
      <w:start w:val="1"/>
      <w:numFmt w:val="bullet"/>
      <w:suff w:val="space"/>
      <w:lvlText w:val=""/>
      <w:lvlJc w:val="left"/>
      <w:pPr>
        <w:tabs>
          <w:tab w:val="num" w:pos="0"/>
        </w:tabs>
        <w:ind w:left="2160" w:hanging="480"/>
      </w:pPr>
      <w:rPr>
        <w:rFonts w:ascii="Symbol" w:hAnsi="Symbol" w:cs="Symbol" w:hint="default"/>
      </w:rPr>
    </w:lvl>
    <w:lvl w:ilvl="3">
      <w:start w:val="1"/>
      <w:numFmt w:val="bullet"/>
      <w:suff w:val="space"/>
      <w:lvlText w:val=""/>
      <w:lvlJc w:val="left"/>
      <w:pPr>
        <w:tabs>
          <w:tab w:val="num" w:pos="0"/>
        </w:tabs>
        <w:ind w:left="2880" w:hanging="480"/>
      </w:pPr>
      <w:rPr>
        <w:rFonts w:ascii="Symbol" w:hAnsi="Symbol" w:cs="Symbol" w:hint="default"/>
      </w:rPr>
    </w:lvl>
    <w:lvl w:ilvl="4">
      <w:start w:val="1"/>
      <w:numFmt w:val="bullet"/>
      <w:suff w:val="space"/>
      <w:lvlText w:val=""/>
      <w:lvlJc w:val="left"/>
      <w:pPr>
        <w:tabs>
          <w:tab w:val="num" w:pos="0"/>
        </w:tabs>
        <w:ind w:left="3600" w:hanging="480"/>
      </w:pPr>
      <w:rPr>
        <w:rFonts w:ascii="Symbol" w:hAnsi="Symbol" w:cs="Symbol" w:hint="default"/>
      </w:rPr>
    </w:lvl>
    <w:lvl w:ilvl="5">
      <w:start w:val="1"/>
      <w:numFmt w:val="bullet"/>
      <w:suff w:val="space"/>
      <w:lvlText w:val=""/>
      <w:lvlJc w:val="left"/>
      <w:pPr>
        <w:tabs>
          <w:tab w:val="num" w:pos="0"/>
        </w:tabs>
        <w:ind w:left="4320" w:hanging="480"/>
      </w:pPr>
      <w:rPr>
        <w:rFonts w:ascii="Symbol" w:hAnsi="Symbol" w:cs="Symbol" w:hint="default"/>
      </w:rPr>
    </w:lvl>
    <w:lvl w:ilvl="6">
      <w:start w:val="1"/>
      <w:numFmt w:val="bullet"/>
      <w:suff w:val="space"/>
      <w:lvlText w:val=""/>
      <w:lvlJc w:val="left"/>
      <w:pPr>
        <w:tabs>
          <w:tab w:val="num" w:pos="0"/>
        </w:tabs>
        <w:ind w:left="5040" w:hanging="480"/>
      </w:pPr>
      <w:rPr>
        <w:rFonts w:ascii="Symbol" w:hAnsi="Symbol" w:cs="Symbol" w:hint="default"/>
      </w:rPr>
    </w:lvl>
    <w:lvl w:ilvl="7">
      <w:start w:val="1"/>
      <w:numFmt w:val="bullet"/>
      <w:suff w:val="space"/>
      <w:lvlText w:val=""/>
      <w:lvlJc w:val="left"/>
      <w:pPr>
        <w:tabs>
          <w:tab w:val="num" w:pos="0"/>
        </w:tabs>
        <w:ind w:left="5760" w:hanging="480"/>
      </w:pPr>
      <w:rPr>
        <w:rFonts w:ascii="Symbol" w:hAnsi="Symbol" w:cs="Symbol" w:hint="default"/>
      </w:rPr>
    </w:lvl>
    <w:lvl w:ilvl="8">
      <w:start w:val="1"/>
      <w:numFmt w:val="bullet"/>
      <w:suff w:val="space"/>
      <w:lvlText w:val=""/>
      <w:lvlJc w:val="left"/>
      <w:pPr>
        <w:tabs>
          <w:tab w:val="num" w:pos="0"/>
        </w:tabs>
        <w:ind w:left="6480" w:hanging="480"/>
      </w:pPr>
      <w:rPr>
        <w:rFonts w:ascii="Symbol" w:hAnsi="Symbol" w:cs="Symbol" w:hint="default"/>
      </w:rPr>
    </w:lvl>
  </w:abstractNum>
  <w:abstractNum w:abstractNumId="1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81"/>
  <w:trackRevisions/>
  <w:defaultTabStop w:val="708"/>
  <w:autoHyphenation w:val="true"/>
  <w:footnotePr>
    <w:numFmt w:val="decimal"/>
    <w:footnote w:id="0"/>
    <w:footnote w:id="1"/>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425"/>
  <w:themeFontLang w:val="de-D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de-DE"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0" w:semiHidden="1" w:unhideWhenUsed="1" w:qFormat="1"/>
    <w:lsdException w:name="heading 8" w:uiPriority="0" w:semiHidden="1" w:unhideWhenUsed="1" w:qFormat="1"/>
    <w:lsdException w:name="heading 9" w:uiPriority="0"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0" w:semiHidden="1" w:unhideWhenUsed="1"/>
    <w:lsdException w:name="toc 2" w:uiPriority="0" w:semiHidden="1" w:unhideWhenUsed="1"/>
    <w:lsdException w:name="toc 3" w:uiPriority="0" w:semiHidden="1" w:unhideWhenUsed="1"/>
    <w:lsdException w:name="toc 4" w:uiPriority="0" w:semiHidden="1" w:unhideWhenUsed="1"/>
    <w:lsdException w:name="toc 5" w:uiPriority="0" w:semiHidden="1" w:unhideWhenUsed="1"/>
    <w:lsdException w:name="toc 6" w:uiPriority="0" w:semiHidden="1" w:unhideWhenUsed="1"/>
    <w:lsdException w:name="toc 7" w:uiPriority="0" w:semiHidden="1" w:unhideWhenUsed="1"/>
    <w:lsdException w:name="toc 8" w:uiPriority="0" w:semiHidden="1" w:unhideWhenUsed="1"/>
    <w:lsdException w:name="toc 9" w:uiPriority="0" w:semiHidden="1" w:unhideWhenUsed="1"/>
    <w:lsdException w:name="Normal Indent" w:semiHidden="1" w:unhideWhenUsed="1"/>
    <w:lsdException w:name="footnote text" w:uiPriority="0" w:semiHidden="1" w:unhideWhenUsed="1"/>
    <w:lsdException w:name="annotation text" w:semiHidden="1" w:unhideWhenUsed="1"/>
    <w:lsdException w:name="header" w:uiPriority="0" w:semiHidden="1" w:unhideWhenUsed="1"/>
    <w:lsdException w:name="footer" w:uiPriority="0" w:semiHidden="1" w:unhideWhenUsed="1"/>
    <w:lsdException w:name="index heading" w:semiHidden="1" w:unhideWhenUsed="1"/>
    <w:lsdException w:name="caption" w:uiPriority="35" w:semiHidden="1" w:unhideWhenUsed="1" w:qFormat="1"/>
    <w:lsdException w:name="table of figures" w:uiPriority="0"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uiPriority="0"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uiPriority="0" w:semiHidden="1" w:unhideWhenUsed="1" w:qFormat="1"/>
    <w:lsdException w:name="Hyperlink" w:uiPriority="0"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0"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0" w:semiHidden="1" w:unhideWhenUsed="1" w:qFormat="1"/>
    <w:lsdException w:name="TOC Heading" w:uiPriority="0"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before="0" w:after="200"/>
      <w:jc w:val="left"/>
    </w:pPr>
    <w:rPr>
      <w:rFonts w:ascii="Cambria" w:hAnsi="Cambria" w:eastAsia="Cambria" w:cs="Arial"/>
      <w:color w:val="auto"/>
      <w:kern w:val="0"/>
      <w:sz w:val="24"/>
      <w:szCs w:val="24"/>
      <w:lang w:val="en-US" w:eastAsia="en-US" w:bidi="ar-SA"/>
    </w:rPr>
  </w:style>
  <w:style w:type="paragraph" w:styleId="Heading1">
    <w:name w:val="Heading 1"/>
    <w:basedOn w:val="Normal"/>
    <w:link w:val="Heading1Char"/>
    <w:uiPriority w:val="9"/>
    <w:qFormat/>
    <w:pPr>
      <w:keepNext w:val="true"/>
      <w:keepLines/>
      <w:spacing w:before="480" w:after="0"/>
      <w:outlineLvl w:val="0"/>
    </w:pPr>
    <w:rPr>
      <w:rFonts w:ascii="Calibri" w:hAnsi="Calibri" w:eastAsia="Arial"/>
      <w:b/>
      <w:bCs/>
      <w:color w:val="4F81BD"/>
      <w:sz w:val="32"/>
      <w:szCs w:val="32"/>
    </w:rPr>
  </w:style>
  <w:style w:type="paragraph" w:styleId="Heading2">
    <w:name w:val="Heading 2"/>
    <w:basedOn w:val="Normal"/>
    <w:link w:val="Heading2Char"/>
    <w:uiPriority w:val="9"/>
    <w:unhideWhenUsed/>
    <w:qFormat/>
    <w:pPr>
      <w:keepNext w:val="true"/>
      <w:keepLines/>
      <w:spacing w:before="200" w:after="0"/>
      <w:outlineLvl w:val="1"/>
    </w:pPr>
    <w:rPr>
      <w:rFonts w:ascii="Calibri" w:hAnsi="Calibri" w:eastAsia="Arial"/>
      <w:b/>
      <w:bCs/>
      <w:color w:val="4F81BD"/>
      <w:sz w:val="28"/>
      <w:szCs w:val="28"/>
    </w:rPr>
  </w:style>
  <w:style w:type="paragraph" w:styleId="Heading3">
    <w:name w:val="Heading 3"/>
    <w:basedOn w:val="Normal"/>
    <w:link w:val="Heading3Char"/>
    <w:uiPriority w:val="9"/>
    <w:unhideWhenUsed/>
    <w:qFormat/>
    <w:pPr>
      <w:keepNext w:val="true"/>
      <w:keepLines/>
      <w:spacing w:before="200" w:after="0"/>
      <w:outlineLvl w:val="2"/>
    </w:pPr>
    <w:rPr>
      <w:rFonts w:ascii="Calibri" w:hAnsi="Calibri" w:eastAsia="Arial"/>
      <w:b/>
      <w:bCs/>
      <w:color w:val="4F81BD"/>
    </w:rPr>
  </w:style>
  <w:style w:type="paragraph" w:styleId="Heading4">
    <w:name w:val="Heading 4"/>
    <w:basedOn w:val="Normal"/>
    <w:link w:val="Heading4Char"/>
    <w:uiPriority w:val="9"/>
    <w:unhideWhenUsed/>
    <w:qFormat/>
    <w:pPr>
      <w:keepNext w:val="true"/>
      <w:keepLines/>
      <w:spacing w:before="200" w:after="0"/>
      <w:outlineLvl w:val="3"/>
    </w:pPr>
    <w:rPr>
      <w:rFonts w:ascii="Calibri" w:hAnsi="Calibri" w:eastAsia="Arial"/>
      <w:bCs/>
      <w:i/>
      <w:color w:val="4F81BD"/>
    </w:rPr>
  </w:style>
  <w:style w:type="paragraph" w:styleId="Heading5">
    <w:name w:val="Heading 5"/>
    <w:basedOn w:val="Normal"/>
    <w:link w:val="Heading5Char"/>
    <w:uiPriority w:val="9"/>
    <w:unhideWhenUsed/>
    <w:qFormat/>
    <w:pPr>
      <w:keepNext w:val="true"/>
      <w:keepLines/>
      <w:spacing w:before="200" w:after="0"/>
      <w:outlineLvl w:val="4"/>
    </w:pPr>
    <w:rPr>
      <w:rFonts w:ascii="Calibri" w:hAnsi="Calibri" w:eastAsia="Arial"/>
      <w:iCs/>
      <w:color w:val="4F81BD"/>
    </w:rPr>
  </w:style>
  <w:style w:type="paragraph" w:styleId="Heading6">
    <w:name w:val="Heading 6"/>
    <w:basedOn w:val="Normal"/>
    <w:link w:val="Heading6Char"/>
    <w:uiPriority w:val="9"/>
    <w:semiHidden/>
    <w:unhideWhenUsed/>
    <w:qFormat/>
    <w:pPr>
      <w:keepNext w:val="true"/>
      <w:keepLines/>
      <w:spacing w:before="200" w:after="0"/>
      <w:outlineLvl w:val="5"/>
    </w:pPr>
    <w:rPr>
      <w:rFonts w:ascii="Calibri" w:hAnsi="Calibri" w:eastAsia="Arial"/>
      <w:color w:val="4F81BD"/>
    </w:rPr>
  </w:style>
  <w:style w:type="paragraph" w:styleId="Heading7">
    <w:name w:val="Heading 7"/>
    <w:basedOn w:val="Normal"/>
    <w:link w:val="Heading7Char"/>
    <w:qFormat/>
    <w:pPr>
      <w:keepNext w:val="true"/>
      <w:keepLines/>
      <w:spacing w:before="200" w:after="0"/>
      <w:outlineLvl w:val="6"/>
    </w:pPr>
    <w:rPr>
      <w:rFonts w:ascii="Calibri" w:hAnsi="Calibri" w:eastAsia="Arial"/>
      <w:color w:val="4F81BD"/>
    </w:rPr>
  </w:style>
  <w:style w:type="paragraph" w:styleId="Heading8">
    <w:name w:val="Heading 8"/>
    <w:basedOn w:val="Normal"/>
    <w:link w:val="Heading8Char"/>
    <w:qFormat/>
    <w:pPr>
      <w:keepNext w:val="true"/>
      <w:keepLines/>
      <w:spacing w:before="200" w:after="0"/>
      <w:outlineLvl w:val="7"/>
    </w:pPr>
    <w:rPr>
      <w:rFonts w:ascii="Calibri" w:hAnsi="Calibri" w:eastAsia="Arial"/>
      <w:color w:val="4F81BD"/>
    </w:rPr>
  </w:style>
  <w:style w:type="paragraph" w:styleId="Heading9">
    <w:name w:val="Heading 9"/>
    <w:basedOn w:val="Normal"/>
    <w:link w:val="Heading9Char"/>
    <w:qFormat/>
    <w:pPr>
      <w:keepNext w:val="true"/>
      <w:keepLines/>
      <w:spacing w:before="200" w:after="0"/>
      <w:outlineLvl w:val="8"/>
    </w:pPr>
    <w:rPr>
      <w:rFonts w:ascii="Calibri" w:hAnsi="Calibri" w:eastAsia="Arial"/>
      <w:color w:val="4F81BD"/>
    </w:rPr>
  </w:style>
  <w:style w:type="character" w:styleId="DefaultParagraphFont" w:default="1">
    <w:name w:val="Default Paragraph Font"/>
    <w:uiPriority w:val="1"/>
    <w:semiHidden/>
    <w:unhideWhenUsed/>
    <w:qFormat/>
    <w:rPr/>
  </w:style>
  <w:style w:type="character" w:styleId="OhneA" w:customStyle="1">
    <w:name w:val="Ohne A"/>
    <w:qFormat/>
    <w:rsid w:val="0089669c"/>
    <w:rPr>
      <w:lang w:val="en-US"/>
    </w:rPr>
  </w:style>
  <w:style w:type="character" w:styleId="Heading1Char" w:customStyle="1">
    <w:name w:val="Heading 1 Char"/>
    <w:basedOn w:val="DefaultParagraphFont"/>
    <w:link w:val="Heading1"/>
    <w:uiPriority w:val="9"/>
    <w:qFormat/>
    <w:rsid w:val="0089669c"/>
    <w:rPr>
      <w:rFonts w:ascii="Calibri" w:hAnsi="Calibri" w:eastAsia="Arial" w:cs="Arial"/>
      <w:b/>
      <w:bCs/>
      <w:color w:val="4F81BD"/>
      <w:sz w:val="32"/>
      <w:szCs w:val="32"/>
      <w:lang w:val="en-US"/>
    </w:rPr>
  </w:style>
  <w:style w:type="character" w:styleId="Heading4Char" w:customStyle="1">
    <w:name w:val="Heading 4 Char"/>
    <w:basedOn w:val="DefaultParagraphFont"/>
    <w:link w:val="Heading4"/>
    <w:uiPriority w:val="9"/>
    <w:qFormat/>
    <w:rsid w:val="00bb1b74"/>
    <w:rPr>
      <w:rFonts w:ascii="Calibri" w:hAnsi="Calibri" w:eastAsia="Arial" w:cs="Arial"/>
      <w:bCs/>
      <w:i/>
      <w:color w:val="4F81BD"/>
      <w:sz w:val="24"/>
      <w:szCs w:val="24"/>
      <w:lang w:val="en-US"/>
    </w:rPr>
  </w:style>
  <w:style w:type="character" w:styleId="Heading5Char" w:customStyle="1">
    <w:name w:val="Heading 5 Char"/>
    <w:basedOn w:val="DefaultParagraphFont"/>
    <w:link w:val="Heading5"/>
    <w:uiPriority w:val="9"/>
    <w:qFormat/>
    <w:rsid w:val="00bb1b74"/>
    <w:rPr>
      <w:rFonts w:ascii="Calibri" w:hAnsi="Calibri" w:eastAsia="Arial" w:cs="Arial"/>
      <w:iCs/>
      <w:color w:val="4F81BD"/>
      <w:sz w:val="24"/>
      <w:szCs w:val="24"/>
      <w:lang w:val="en-US"/>
    </w:rPr>
  </w:style>
  <w:style w:type="character" w:styleId="SubtitleChar" w:customStyle="1">
    <w:name w:val="Subtitle Char"/>
    <w:basedOn w:val="DefaultParagraphFont"/>
    <w:link w:val="Subtitle"/>
    <w:uiPriority w:val="11"/>
    <w:qFormat/>
    <w:rsid w:val="00ba772b"/>
    <w:rPr>
      <w:rFonts w:ascii="Calibri" w:hAnsi="Calibri" w:eastAsia="Arial" w:cs="Arial"/>
      <w:b/>
      <w:bCs/>
      <w:color w:val="345A8A"/>
      <w:sz w:val="30"/>
      <w:szCs w:val="30"/>
      <w:lang w:val="en-US"/>
    </w:rPr>
  </w:style>
  <w:style w:type="character" w:styleId="Heading2Char" w:customStyle="1">
    <w:name w:val="Heading 2 Char"/>
    <w:basedOn w:val="DefaultParagraphFont"/>
    <w:link w:val="Heading2"/>
    <w:uiPriority w:val="9"/>
    <w:qFormat/>
    <w:rsid w:val="00ba772b"/>
    <w:rPr>
      <w:rFonts w:ascii="Calibri" w:hAnsi="Calibri" w:eastAsia="Arial" w:cs="Arial"/>
      <w:b/>
      <w:bCs/>
      <w:color w:val="4F81BD"/>
      <w:sz w:val="28"/>
      <w:szCs w:val="28"/>
      <w:lang w:val="en-US"/>
    </w:rPr>
  </w:style>
  <w:style w:type="character" w:styleId="Heading3Char" w:customStyle="1">
    <w:name w:val="Heading 3 Char"/>
    <w:basedOn w:val="DefaultParagraphFont"/>
    <w:link w:val="Heading3"/>
    <w:uiPriority w:val="9"/>
    <w:qFormat/>
    <w:rsid w:val="006f5053"/>
    <w:rPr>
      <w:rFonts w:ascii="Calibri" w:hAnsi="Calibri" w:eastAsia="Arial" w:cs="Arial"/>
      <w:b/>
      <w:bCs/>
      <w:color w:val="4F81BD"/>
      <w:sz w:val="24"/>
      <w:szCs w:val="24"/>
      <w:lang w:val="en-US"/>
    </w:rPr>
  </w:style>
  <w:style w:type="character" w:styleId="EndNoteBibliographyTitleChar" w:customStyle="1">
    <w:name w:val="EndNote Bibliography Title Char"/>
    <w:basedOn w:val="DefaultParagraphFont"/>
    <w:link w:val="EndNoteBibliographyTitle"/>
    <w:qFormat/>
    <w:rsid w:val="005c68d3"/>
    <w:rPr>
      <w:rFonts w:ascii="Arial" w:hAnsi="Arial" w:eastAsia="Arial" w:cs="Arial"/>
      <w:sz w:val="22"/>
      <w:lang w:val="en" w:eastAsia="zh-CN" w:bidi="hi-IN"/>
    </w:rPr>
  </w:style>
  <w:style w:type="character" w:styleId="EndNoteBibliographyChar" w:customStyle="1">
    <w:name w:val="EndNote Bibliography Char"/>
    <w:basedOn w:val="DefaultParagraphFont"/>
    <w:link w:val="EndNoteBibliography"/>
    <w:qFormat/>
    <w:rsid w:val="005c68d3"/>
    <w:rPr>
      <w:rFonts w:ascii="Arial" w:hAnsi="Arial" w:eastAsia="Arial" w:cs="Arial"/>
      <w:sz w:val="22"/>
      <w:lang w:val="en" w:eastAsia="zh-CN" w:bidi="hi-IN"/>
    </w:rPr>
  </w:style>
  <w:style w:type="character" w:styleId="InternetLink" w:customStyle="1">
    <w:name w:val="Hyperlink"/>
    <w:basedOn w:val="BodyTextChar"/>
    <w:uiPriority w:val="99"/>
    <w:unhideWhenUsed/>
    <w:rsid w:val="005c68d3"/>
    <w:rPr>
      <w:rFonts w:ascii="Cambria" w:hAnsi="Cambria" w:eastAsia="Cambria" w:cs="Arial"/>
      <w:color w:val="4F81BD"/>
      <w:sz w:val="24"/>
      <w:szCs w:val="24"/>
      <w:lang w:val="en-US"/>
    </w:rPr>
  </w:style>
  <w:style w:type="character" w:styleId="UnresolvedMention">
    <w:name w:val="Unresolved Mention"/>
    <w:basedOn w:val="DefaultParagraphFont"/>
    <w:uiPriority w:val="99"/>
    <w:semiHidden/>
    <w:unhideWhenUsed/>
    <w:qFormat/>
    <w:rsid w:val="005c68d3"/>
    <w:rPr>
      <w:color w:val="605E5C"/>
      <w:shd w:fill="E1DFDD" w:val="clear"/>
    </w:rPr>
  </w:style>
  <w:style w:type="character" w:styleId="BalloonTextChar" w:customStyle="1">
    <w:name w:val="Balloon Text Char"/>
    <w:basedOn w:val="DefaultParagraphFont"/>
    <w:link w:val="BalloonText"/>
    <w:uiPriority w:val="99"/>
    <w:semiHidden/>
    <w:qFormat/>
    <w:rsid w:val="002c6900"/>
    <w:rPr>
      <w:rFonts w:ascii="Segoe UI" w:hAnsi="Segoe UI" w:eastAsia="Arial" w:cs="Mangal"/>
      <w:sz w:val="18"/>
      <w:szCs w:val="16"/>
      <w:lang w:val="en" w:eastAsia="zh-CN" w:bidi="hi-IN"/>
    </w:rPr>
  </w:style>
  <w:style w:type="character" w:styleId="Annotationreference">
    <w:name w:val="annotation reference"/>
    <w:basedOn w:val="DefaultParagraphFont"/>
    <w:uiPriority w:val="99"/>
    <w:semiHidden/>
    <w:unhideWhenUsed/>
    <w:qFormat/>
    <w:rsid w:val="00260f9f"/>
    <w:rPr>
      <w:sz w:val="16"/>
      <w:szCs w:val="16"/>
    </w:rPr>
  </w:style>
  <w:style w:type="character" w:styleId="CommentTextChar" w:customStyle="1">
    <w:name w:val="Comment Text Char"/>
    <w:basedOn w:val="DefaultParagraphFont"/>
    <w:link w:val="CommentText"/>
    <w:uiPriority w:val="99"/>
    <w:semiHidden/>
    <w:qFormat/>
    <w:rsid w:val="00260f9f"/>
    <w:rPr>
      <w:rFonts w:ascii="Arial" w:hAnsi="Arial" w:eastAsia="Arial" w:cs="Mangal"/>
      <w:sz w:val="20"/>
      <w:szCs w:val="18"/>
      <w:lang w:val="en" w:eastAsia="zh-CN" w:bidi="hi-IN"/>
    </w:rPr>
  </w:style>
  <w:style w:type="character" w:styleId="CommentSubjectChar" w:customStyle="1">
    <w:name w:val="Comment Subject Char"/>
    <w:basedOn w:val="CommentTextChar"/>
    <w:link w:val="CommentSubject"/>
    <w:uiPriority w:val="99"/>
    <w:semiHidden/>
    <w:qFormat/>
    <w:rsid w:val="00260f9f"/>
    <w:rPr>
      <w:rFonts w:ascii="Arial" w:hAnsi="Arial" w:eastAsia="Arial" w:cs="Mangal"/>
      <w:b/>
      <w:bCs/>
      <w:sz w:val="20"/>
      <w:szCs w:val="18"/>
      <w:lang w:val="en" w:eastAsia="zh-CN" w:bidi="hi-IN"/>
    </w:rPr>
  </w:style>
  <w:style w:type="character" w:styleId="BodyText2Char" w:customStyle="1">
    <w:name w:val="Body Text 2 Char"/>
    <w:basedOn w:val="DefaultParagraphFont"/>
    <w:link w:val="BodyText2"/>
    <w:uiPriority w:val="99"/>
    <w:semiHidden/>
    <w:qFormat/>
    <w:rsid w:val="00bf6958"/>
    <w:rPr>
      <w:rFonts w:ascii="Arial" w:hAnsi="Arial" w:eastAsia="Arial" w:cs="Mangal"/>
      <w:sz w:val="22"/>
      <w:szCs w:val="20"/>
      <w:lang w:val="en" w:eastAsia="zh-CN" w:bidi="hi-IN"/>
    </w:rPr>
  </w:style>
  <w:style w:type="character" w:styleId="BodyText3Char" w:customStyle="1">
    <w:name w:val="Body Text 3 Char"/>
    <w:basedOn w:val="DefaultParagraphFont"/>
    <w:link w:val="BodyText3"/>
    <w:uiPriority w:val="99"/>
    <w:semiHidden/>
    <w:qFormat/>
    <w:rsid w:val="00bf6958"/>
    <w:rPr>
      <w:rFonts w:ascii="Arial" w:hAnsi="Arial" w:eastAsia="Arial" w:cs="Mangal"/>
      <w:sz w:val="16"/>
      <w:szCs w:val="14"/>
      <w:lang w:val="en" w:eastAsia="zh-CN" w:bidi="hi-IN"/>
    </w:rPr>
  </w:style>
  <w:style w:type="character" w:styleId="BodyTextChar" w:customStyle="1">
    <w:name w:val="Body Text Char"/>
    <w:basedOn w:val="DefaultParagraphFont"/>
    <w:link w:val="BodyText"/>
    <w:qFormat/>
    <w:rsid w:val="00bf6958"/>
    <w:rPr>
      <w:rFonts w:ascii="Cambria" w:hAnsi="Cambria" w:eastAsia="Cambria" w:cs="Arial"/>
      <w:sz w:val="24"/>
      <w:szCs w:val="24"/>
      <w:lang w:val="en-US"/>
    </w:rPr>
  </w:style>
  <w:style w:type="character" w:styleId="BodyTextFirstIndentChar" w:customStyle="1">
    <w:name w:val="Body Text First Indent Char"/>
    <w:basedOn w:val="BodyTextChar"/>
    <w:link w:val="BodyTextFirstIndent"/>
    <w:uiPriority w:val="99"/>
    <w:semiHidden/>
    <w:qFormat/>
    <w:rsid w:val="00bf6958"/>
    <w:rPr>
      <w:rFonts w:ascii="Arial" w:hAnsi="Arial" w:eastAsia="Arial" w:cs="Mangal"/>
      <w:sz w:val="22"/>
      <w:szCs w:val="20"/>
      <w:lang w:val="en" w:eastAsia="zh-CN" w:bidi="hi-IN"/>
    </w:rPr>
  </w:style>
  <w:style w:type="character" w:styleId="BodyTextIndentChar" w:customStyle="1">
    <w:name w:val="Body Text Indent Char"/>
    <w:basedOn w:val="DefaultParagraphFont"/>
    <w:link w:val="BodyTextIndent"/>
    <w:uiPriority w:val="99"/>
    <w:semiHidden/>
    <w:qFormat/>
    <w:rsid w:val="00bf6958"/>
    <w:rPr>
      <w:rFonts w:ascii="Arial" w:hAnsi="Arial" w:eastAsia="Arial" w:cs="Mangal"/>
      <w:sz w:val="22"/>
      <w:szCs w:val="20"/>
      <w:lang w:val="en" w:eastAsia="zh-CN" w:bidi="hi-IN"/>
    </w:rPr>
  </w:style>
  <w:style w:type="character" w:styleId="BodyTextFirstIndent2Char" w:customStyle="1">
    <w:name w:val="Body Text First Indent 2 Char"/>
    <w:basedOn w:val="BodyTextIndentChar"/>
    <w:link w:val="BodyTextFirstIndent2"/>
    <w:uiPriority w:val="99"/>
    <w:semiHidden/>
    <w:qFormat/>
    <w:rsid w:val="00bf6958"/>
    <w:rPr>
      <w:rFonts w:ascii="Arial" w:hAnsi="Arial" w:eastAsia="Arial" w:cs="Mangal"/>
      <w:sz w:val="22"/>
      <w:szCs w:val="20"/>
      <w:lang w:val="en" w:eastAsia="zh-CN" w:bidi="hi-IN"/>
    </w:rPr>
  </w:style>
  <w:style w:type="character" w:styleId="BodyTextIndent2Char" w:customStyle="1">
    <w:name w:val="Body Text Indent 2 Char"/>
    <w:basedOn w:val="DefaultParagraphFont"/>
    <w:link w:val="BodyTextIndent2"/>
    <w:uiPriority w:val="99"/>
    <w:semiHidden/>
    <w:qFormat/>
    <w:rsid w:val="00bf6958"/>
    <w:rPr>
      <w:rFonts w:ascii="Arial" w:hAnsi="Arial" w:eastAsia="Arial" w:cs="Mangal"/>
      <w:sz w:val="22"/>
      <w:szCs w:val="20"/>
      <w:lang w:val="en" w:eastAsia="zh-CN" w:bidi="hi-IN"/>
    </w:rPr>
  </w:style>
  <w:style w:type="character" w:styleId="BodyTextIndent3Char" w:customStyle="1">
    <w:name w:val="Body Text Indent 3 Char"/>
    <w:basedOn w:val="DefaultParagraphFont"/>
    <w:link w:val="BodyTextIndent3"/>
    <w:uiPriority w:val="99"/>
    <w:semiHidden/>
    <w:qFormat/>
    <w:rsid w:val="00bf6958"/>
    <w:rPr>
      <w:rFonts w:ascii="Arial" w:hAnsi="Arial" w:eastAsia="Arial" w:cs="Mangal"/>
      <w:sz w:val="16"/>
      <w:szCs w:val="14"/>
      <w:lang w:val="en" w:eastAsia="zh-CN" w:bidi="hi-IN"/>
    </w:rPr>
  </w:style>
  <w:style w:type="character" w:styleId="ClosingChar" w:customStyle="1">
    <w:name w:val="Closing Char"/>
    <w:basedOn w:val="DefaultParagraphFont"/>
    <w:link w:val="Closing"/>
    <w:uiPriority w:val="99"/>
    <w:semiHidden/>
    <w:qFormat/>
    <w:rsid w:val="00bf6958"/>
    <w:rPr>
      <w:rFonts w:ascii="Arial" w:hAnsi="Arial" w:eastAsia="Arial" w:cs="Mangal"/>
      <w:sz w:val="22"/>
      <w:szCs w:val="20"/>
      <w:lang w:val="en" w:eastAsia="zh-CN" w:bidi="hi-IN"/>
    </w:rPr>
  </w:style>
  <w:style w:type="character" w:styleId="DateChar" w:customStyle="1">
    <w:name w:val="Date Char"/>
    <w:basedOn w:val="DefaultParagraphFont"/>
    <w:link w:val="Date"/>
    <w:qFormat/>
    <w:rsid w:val="00bf6958"/>
    <w:rPr>
      <w:rFonts w:ascii="Cambria" w:hAnsi="Cambria" w:eastAsia="Cambria" w:cs="Arial"/>
      <w:sz w:val="24"/>
      <w:szCs w:val="24"/>
      <w:lang w:val="en-US"/>
    </w:rPr>
  </w:style>
  <w:style w:type="character" w:styleId="DocumentMapChar" w:customStyle="1">
    <w:name w:val="Document Map Char"/>
    <w:basedOn w:val="DefaultParagraphFont"/>
    <w:link w:val="DocumentMap"/>
    <w:uiPriority w:val="99"/>
    <w:semiHidden/>
    <w:qFormat/>
    <w:rsid w:val="00bf6958"/>
    <w:rPr>
      <w:rFonts w:ascii="Segoe UI" w:hAnsi="Segoe UI" w:eastAsia="Arial" w:cs="Mangal"/>
      <w:sz w:val="16"/>
      <w:szCs w:val="14"/>
      <w:lang w:val="en" w:eastAsia="zh-CN" w:bidi="hi-IN"/>
    </w:rPr>
  </w:style>
  <w:style w:type="character" w:styleId="EmailSignatureChar" w:customStyle="1">
    <w:name w:val="E-mail Signature Char"/>
    <w:basedOn w:val="DefaultParagraphFont"/>
    <w:link w:val="E-mailSignature"/>
    <w:uiPriority w:val="99"/>
    <w:semiHidden/>
    <w:qFormat/>
    <w:rsid w:val="00bf6958"/>
    <w:rPr>
      <w:rFonts w:ascii="Arial" w:hAnsi="Arial" w:eastAsia="Arial" w:cs="Mangal"/>
      <w:sz w:val="22"/>
      <w:szCs w:val="20"/>
      <w:lang w:val="en" w:eastAsia="zh-CN" w:bidi="hi-IN"/>
    </w:rPr>
  </w:style>
  <w:style w:type="character" w:styleId="EndnoteTextChar" w:customStyle="1">
    <w:name w:val="Endnote Text Char"/>
    <w:basedOn w:val="DefaultParagraphFont"/>
    <w:link w:val="EndnoteText"/>
    <w:qFormat/>
    <w:rsid w:val="00bf6958"/>
    <w:rPr>
      <w:rFonts w:ascii="Cambria" w:hAnsi="Cambria" w:eastAsia="Cambria" w:cs="Arial"/>
      <w:szCs w:val="24"/>
      <w:lang w:val="en-US"/>
    </w:rPr>
  </w:style>
  <w:style w:type="character" w:styleId="FooterChar" w:customStyle="1">
    <w:name w:val="Footer Char"/>
    <w:basedOn w:val="DefaultParagraphFont"/>
    <w:link w:val="Footer"/>
    <w:qFormat/>
    <w:rsid w:val="00bf6958"/>
    <w:rPr>
      <w:rFonts w:ascii="Cambria" w:hAnsi="Cambria" w:eastAsia="Cambria" w:cs="Arial"/>
      <w:sz w:val="24"/>
      <w:szCs w:val="24"/>
      <w:lang w:val="en-US"/>
    </w:rPr>
  </w:style>
  <w:style w:type="character" w:styleId="FootnoteTextChar" w:customStyle="1">
    <w:name w:val="Footnote Text Char"/>
    <w:basedOn w:val="DefaultParagraphFont"/>
    <w:link w:val="FootnoteText"/>
    <w:qFormat/>
    <w:rsid w:val="00bf6958"/>
    <w:rPr>
      <w:rFonts w:ascii="Cambria" w:hAnsi="Cambria" w:eastAsia="Cambria" w:cs="Arial"/>
      <w:sz w:val="24"/>
      <w:szCs w:val="24"/>
      <w:lang w:val="en-US"/>
    </w:rPr>
  </w:style>
  <w:style w:type="character" w:styleId="HeaderChar" w:customStyle="1">
    <w:name w:val="Header Char"/>
    <w:basedOn w:val="DefaultParagraphFont"/>
    <w:link w:val="Header"/>
    <w:qFormat/>
    <w:rsid w:val="00bf6958"/>
    <w:rPr>
      <w:rFonts w:ascii="Cambria" w:hAnsi="Cambria" w:eastAsia="Cambria" w:cs="Arial"/>
      <w:sz w:val="24"/>
      <w:szCs w:val="24"/>
      <w:lang w:val="en-US"/>
    </w:rPr>
  </w:style>
  <w:style w:type="character" w:styleId="Heading6Char" w:customStyle="1">
    <w:name w:val="Heading 6 Char"/>
    <w:basedOn w:val="DefaultParagraphFont"/>
    <w:link w:val="Heading6"/>
    <w:uiPriority w:val="9"/>
    <w:semiHidden/>
    <w:qFormat/>
    <w:rsid w:val="00bf6958"/>
    <w:rPr>
      <w:rFonts w:ascii="Calibri" w:hAnsi="Calibri" w:eastAsia="Arial" w:cs="Arial"/>
      <w:color w:val="4F81BD"/>
      <w:sz w:val="24"/>
      <w:szCs w:val="24"/>
      <w:lang w:val="en-US"/>
    </w:rPr>
  </w:style>
  <w:style w:type="character" w:styleId="Heading7Char" w:customStyle="1">
    <w:name w:val="Heading 7 Char"/>
    <w:basedOn w:val="DefaultParagraphFont"/>
    <w:link w:val="Heading7"/>
    <w:qFormat/>
    <w:rsid w:val="00bf6958"/>
    <w:rPr>
      <w:rFonts w:ascii="Calibri" w:hAnsi="Calibri" w:eastAsia="Arial" w:cs="Arial"/>
      <w:color w:val="4F81BD"/>
      <w:sz w:val="24"/>
      <w:szCs w:val="24"/>
      <w:lang w:val="en-US"/>
    </w:rPr>
  </w:style>
  <w:style w:type="character" w:styleId="Heading8Char" w:customStyle="1">
    <w:name w:val="Heading 8 Char"/>
    <w:basedOn w:val="DefaultParagraphFont"/>
    <w:link w:val="Heading8"/>
    <w:qFormat/>
    <w:rsid w:val="00bf6958"/>
    <w:rPr>
      <w:rFonts w:ascii="Calibri" w:hAnsi="Calibri" w:eastAsia="Arial" w:cs="Arial"/>
      <w:color w:val="4F81BD"/>
      <w:sz w:val="24"/>
      <w:szCs w:val="24"/>
      <w:lang w:val="en-US"/>
    </w:rPr>
  </w:style>
  <w:style w:type="character" w:styleId="Heading9Char" w:customStyle="1">
    <w:name w:val="Heading 9 Char"/>
    <w:basedOn w:val="DefaultParagraphFont"/>
    <w:link w:val="Heading9"/>
    <w:qFormat/>
    <w:rsid w:val="00bf6958"/>
    <w:rPr>
      <w:rFonts w:ascii="Calibri" w:hAnsi="Calibri" w:eastAsia="Arial" w:cs="Arial"/>
      <w:color w:val="4F81BD"/>
      <w:sz w:val="24"/>
      <w:szCs w:val="24"/>
      <w:lang w:val="en-US"/>
    </w:rPr>
  </w:style>
  <w:style w:type="character" w:styleId="HTMLAddressChar" w:customStyle="1">
    <w:name w:val="HTML Address Char"/>
    <w:basedOn w:val="DefaultParagraphFont"/>
    <w:link w:val="HTMLAddress"/>
    <w:uiPriority w:val="99"/>
    <w:semiHidden/>
    <w:qFormat/>
    <w:rsid w:val="00bf6958"/>
    <w:rPr>
      <w:rFonts w:ascii="Arial" w:hAnsi="Arial" w:eastAsia="Arial" w:cs="Mangal"/>
      <w:i/>
      <w:iCs/>
      <w:sz w:val="22"/>
      <w:szCs w:val="20"/>
      <w:lang w:val="en" w:eastAsia="zh-CN" w:bidi="hi-IN"/>
    </w:rPr>
  </w:style>
  <w:style w:type="character" w:styleId="HTMLPreformattedChar" w:customStyle="1">
    <w:name w:val="HTML Preformatted Char"/>
    <w:basedOn w:val="DefaultParagraphFont"/>
    <w:link w:val="HTMLPreformatted"/>
    <w:uiPriority w:val="99"/>
    <w:semiHidden/>
    <w:qFormat/>
    <w:rsid w:val="00bf6958"/>
    <w:rPr>
      <w:rFonts w:ascii="Consolas" w:hAnsi="Consolas" w:eastAsia="Arial" w:cs="Mangal"/>
      <w:szCs w:val="18"/>
      <w:lang w:val="en" w:eastAsia="zh-CN" w:bidi="hi-IN"/>
    </w:rPr>
  </w:style>
  <w:style w:type="character" w:styleId="IntenseQuoteChar" w:customStyle="1">
    <w:name w:val="Intense Quote Char"/>
    <w:basedOn w:val="DefaultParagraphFont"/>
    <w:link w:val="IntenseQuote"/>
    <w:qFormat/>
    <w:rsid w:val="00bf6958"/>
    <w:rPr>
      <w:rFonts w:ascii="Cambria" w:hAnsi="Cambria" w:eastAsia="Cambria" w:cs="Arial"/>
      <w:i/>
      <w:sz w:val="24"/>
      <w:szCs w:val="24"/>
      <w:shd w:fill="F2F2F2" w:val="clear"/>
      <w:lang w:val="en-US"/>
    </w:rPr>
  </w:style>
  <w:style w:type="character" w:styleId="MacroTextChar" w:customStyle="1">
    <w:name w:val="Macro Text Char"/>
    <w:basedOn w:val="DefaultParagraphFont"/>
    <w:link w:val="MacroText"/>
    <w:uiPriority w:val="99"/>
    <w:semiHidden/>
    <w:qFormat/>
    <w:rsid w:val="00bf6958"/>
    <w:rPr>
      <w:rFonts w:ascii="Consolas" w:hAnsi="Consolas" w:eastAsia="Arial" w:cs="Mangal"/>
      <w:szCs w:val="18"/>
      <w:lang w:val="en" w:eastAsia="zh-CN" w:bidi="hi-IN"/>
    </w:rPr>
  </w:style>
  <w:style w:type="character" w:styleId="MessageHeaderChar" w:customStyle="1">
    <w:name w:val="Message Header Char"/>
    <w:basedOn w:val="DefaultParagraphFont"/>
    <w:link w:val="MessageHeader"/>
    <w:uiPriority w:val="99"/>
    <w:semiHidden/>
    <w:qFormat/>
    <w:rsid w:val="00bf6958"/>
    <w:rPr>
      <w:rFonts w:ascii="Calibri Light" w:hAnsi="Calibri Light" w:eastAsia="" w:cs="Mangal" w:asciiTheme="majorHAnsi" w:eastAsiaTheme="majorEastAsia" w:hAnsiTheme="majorHAnsi"/>
      <w:sz w:val="24"/>
      <w:szCs w:val="21"/>
      <w:shd w:fill="CCCCCC" w:val="clear"/>
      <w:lang w:val="en" w:eastAsia="zh-CN" w:bidi="hi-IN"/>
    </w:rPr>
  </w:style>
  <w:style w:type="character" w:styleId="NoteHeadingChar" w:customStyle="1">
    <w:name w:val="Note Heading Char"/>
    <w:basedOn w:val="DefaultParagraphFont"/>
    <w:link w:val="NoteHeading"/>
    <w:uiPriority w:val="99"/>
    <w:semiHidden/>
    <w:qFormat/>
    <w:rsid w:val="00bf6958"/>
    <w:rPr>
      <w:rFonts w:ascii="Arial" w:hAnsi="Arial" w:eastAsia="Arial" w:cs="Mangal"/>
      <w:sz w:val="22"/>
      <w:szCs w:val="20"/>
      <w:lang w:val="en" w:eastAsia="zh-CN" w:bidi="hi-IN"/>
    </w:rPr>
  </w:style>
  <w:style w:type="character" w:styleId="PlainTextChar" w:customStyle="1">
    <w:name w:val="Plain Text Char"/>
    <w:basedOn w:val="DefaultParagraphFont"/>
    <w:link w:val="PlainText"/>
    <w:uiPriority w:val="99"/>
    <w:semiHidden/>
    <w:qFormat/>
    <w:rsid w:val="00bf6958"/>
    <w:rPr>
      <w:rFonts w:ascii="Consolas" w:hAnsi="Consolas" w:eastAsia="Arial" w:cs="Mangal"/>
      <w:sz w:val="21"/>
      <w:szCs w:val="19"/>
      <w:lang w:val="en" w:eastAsia="zh-CN" w:bidi="hi-IN"/>
    </w:rPr>
  </w:style>
  <w:style w:type="character" w:styleId="QuoteChar" w:customStyle="1">
    <w:name w:val="Quote Char"/>
    <w:basedOn w:val="DefaultParagraphFont"/>
    <w:link w:val="Quote"/>
    <w:qFormat/>
    <w:rsid w:val="00bf6958"/>
    <w:rPr>
      <w:rFonts w:ascii="Cambria" w:hAnsi="Cambria" w:eastAsia="Cambria" w:cs="Arial"/>
      <w:i/>
      <w:sz w:val="24"/>
      <w:szCs w:val="24"/>
      <w:lang w:val="en-US"/>
    </w:rPr>
  </w:style>
  <w:style w:type="character" w:styleId="SalutationChar" w:customStyle="1">
    <w:name w:val="Salutation Char"/>
    <w:basedOn w:val="DefaultParagraphFont"/>
    <w:link w:val="Salutation"/>
    <w:uiPriority w:val="99"/>
    <w:semiHidden/>
    <w:qFormat/>
    <w:rsid w:val="00bf6958"/>
    <w:rPr>
      <w:rFonts w:ascii="Arial" w:hAnsi="Arial" w:eastAsia="Arial" w:cs="Mangal"/>
      <w:sz w:val="22"/>
      <w:szCs w:val="20"/>
      <w:lang w:val="en" w:eastAsia="zh-CN" w:bidi="hi-IN"/>
    </w:rPr>
  </w:style>
  <w:style w:type="character" w:styleId="SignatureChar" w:customStyle="1">
    <w:name w:val="Signature Char"/>
    <w:basedOn w:val="DefaultParagraphFont"/>
    <w:link w:val="Signature"/>
    <w:uiPriority w:val="99"/>
    <w:semiHidden/>
    <w:qFormat/>
    <w:rsid w:val="00bf6958"/>
    <w:rPr>
      <w:rFonts w:ascii="Arial" w:hAnsi="Arial" w:eastAsia="Arial" w:cs="Mangal"/>
      <w:sz w:val="22"/>
      <w:szCs w:val="20"/>
      <w:lang w:val="en" w:eastAsia="zh-CN" w:bidi="hi-IN"/>
    </w:rPr>
  </w:style>
  <w:style w:type="character" w:styleId="TitleChar" w:customStyle="1">
    <w:name w:val="Title Char"/>
    <w:basedOn w:val="DefaultParagraphFont"/>
    <w:link w:val="Title"/>
    <w:uiPriority w:val="10"/>
    <w:qFormat/>
    <w:rsid w:val="00bf6958"/>
    <w:rPr>
      <w:rFonts w:ascii="Calibri" w:hAnsi="Calibri" w:eastAsia="Arial" w:cs="Arial"/>
      <w:b/>
      <w:bCs/>
      <w:color w:val="345A8A"/>
      <w:sz w:val="36"/>
      <w:szCs w:val="36"/>
      <w:lang w:val="en-US"/>
    </w:rPr>
  </w:style>
  <w:style w:type="character" w:styleId="CaptionChar" w:customStyle="1">
    <w:name w:val="Caption Char"/>
    <w:qFormat/>
    <w:rsid w:val="00f92707"/>
    <w:rPr/>
  </w:style>
  <w:style w:type="character" w:styleId="FootnoteCharacters" w:customStyle="1">
    <w:name w:val="Footnote Characters"/>
    <w:basedOn w:val="BodyTextChar"/>
    <w:qFormat/>
    <w:rPr>
      <w:rFonts w:ascii="Cambria" w:hAnsi="Cambria" w:eastAsia="Cambria" w:cs="Arial"/>
      <w:sz w:val="24"/>
      <w:szCs w:val="24"/>
      <w:vertAlign w:val="superscript"/>
      <w:lang w:val="en-US"/>
    </w:rPr>
  </w:style>
  <w:style w:type="character" w:styleId="FootnoteAnchor" w:customStyle="1">
    <w:name w:val="Footnote Anchor"/>
    <w:rsid w:val="00f92707"/>
    <w:rPr>
      <w:vertAlign w:val="superscript"/>
    </w:rPr>
  </w:style>
  <w:style w:type="character" w:styleId="EndnoteCharacters" w:customStyle="1">
    <w:name w:val="Endnote Characters"/>
    <w:qFormat/>
    <w:rsid w:val="00f92707"/>
    <w:rPr/>
  </w:style>
  <w:style w:type="character" w:styleId="EndnoteAnchor" w:customStyle="1">
    <w:name w:val="Endnote Anchor"/>
    <w:rsid w:val="00f92707"/>
    <w:rPr>
      <w:vertAlign w:val="superscript"/>
    </w:rPr>
  </w:style>
  <w:style w:type="character" w:styleId="VerbatimChar" w:customStyle="1">
    <w:name w:val="Verbatim Char"/>
    <w:basedOn w:val="BodyTextChar"/>
    <w:qFormat/>
    <w:rsid w:val="00f92707"/>
    <w:rPr>
      <w:rFonts w:ascii="Consolas" w:hAnsi="Consolas" w:eastAsia="Cambria" w:cs="Arial"/>
      <w:sz w:val="24"/>
      <w:szCs w:val="24"/>
      <w:lang w:val="en-US"/>
    </w:rPr>
  </w:style>
  <w:style w:type="character" w:styleId="SectionNumber" w:customStyle="1">
    <w:name w:val="Section Number"/>
    <w:basedOn w:val="BodyTextChar"/>
    <w:qFormat/>
    <w:rPr>
      <w:rFonts w:ascii="Cambria" w:hAnsi="Cambria" w:eastAsia="Cambria" w:cs="Arial"/>
      <w:sz w:val="24"/>
      <w:szCs w:val="24"/>
      <w:lang w:val="en-US"/>
    </w:rPr>
  </w:style>
  <w:style w:type="character" w:styleId="KeywordTok" w:customStyle="1">
    <w:name w:val="KeywordTok"/>
    <w:basedOn w:val="VerbatimChar"/>
    <w:qFormat/>
    <w:rsid w:val="00f92707"/>
    <w:rPr>
      <w:rFonts w:ascii="Consolas" w:hAnsi="Consolas" w:eastAsia="Cambria" w:cs="Arial"/>
      <w:b/>
      <w:color w:val="204A87"/>
      <w:sz w:val="24"/>
      <w:szCs w:val="24"/>
      <w:shd w:fill="F8F8F8" w:val="clear"/>
      <w:lang w:val="en-US"/>
    </w:rPr>
  </w:style>
  <w:style w:type="character" w:styleId="DataTypeTok" w:customStyle="1">
    <w:name w:val="DataTypeTok"/>
    <w:basedOn w:val="VerbatimChar"/>
    <w:qFormat/>
    <w:rsid w:val="00f92707"/>
    <w:rPr>
      <w:rFonts w:ascii="Consolas" w:hAnsi="Consolas" w:eastAsia="Cambria" w:cs="Arial"/>
      <w:color w:val="204A87"/>
      <w:sz w:val="24"/>
      <w:szCs w:val="24"/>
      <w:shd w:fill="F8F8F8" w:val="clear"/>
      <w:lang w:val="en-US"/>
    </w:rPr>
  </w:style>
  <w:style w:type="character" w:styleId="DecValTok" w:customStyle="1">
    <w:name w:val="DecValTok"/>
    <w:basedOn w:val="VerbatimChar"/>
    <w:qFormat/>
    <w:rsid w:val="00f92707"/>
    <w:rPr>
      <w:rFonts w:ascii="Consolas" w:hAnsi="Consolas" w:eastAsia="Cambria" w:cs="Arial"/>
      <w:color w:val="0000CF"/>
      <w:sz w:val="24"/>
      <w:szCs w:val="24"/>
      <w:shd w:fill="F8F8F8" w:val="clear"/>
      <w:lang w:val="en-US"/>
    </w:rPr>
  </w:style>
  <w:style w:type="character" w:styleId="BaseNTok" w:customStyle="1">
    <w:name w:val="BaseNTok"/>
    <w:basedOn w:val="VerbatimChar"/>
    <w:qFormat/>
    <w:rsid w:val="00f92707"/>
    <w:rPr>
      <w:rFonts w:ascii="Consolas" w:hAnsi="Consolas" w:eastAsia="Cambria" w:cs="Arial"/>
      <w:color w:val="0000CF"/>
      <w:sz w:val="24"/>
      <w:szCs w:val="24"/>
      <w:shd w:fill="F8F8F8" w:val="clear"/>
      <w:lang w:val="en-US"/>
    </w:rPr>
  </w:style>
  <w:style w:type="character" w:styleId="FloatTok" w:customStyle="1">
    <w:name w:val="FloatTok"/>
    <w:basedOn w:val="VerbatimChar"/>
    <w:qFormat/>
    <w:rsid w:val="00f92707"/>
    <w:rPr>
      <w:rFonts w:ascii="Consolas" w:hAnsi="Consolas" w:eastAsia="Cambria" w:cs="Arial"/>
      <w:color w:val="0000CF"/>
      <w:sz w:val="24"/>
      <w:szCs w:val="24"/>
      <w:shd w:fill="F8F8F8" w:val="clear"/>
      <w:lang w:val="en-US"/>
    </w:rPr>
  </w:style>
  <w:style w:type="character" w:styleId="ConstantTok" w:customStyle="1">
    <w:name w:val="ConstantTok"/>
    <w:basedOn w:val="VerbatimChar"/>
    <w:qFormat/>
    <w:rsid w:val="00f92707"/>
    <w:rPr>
      <w:rFonts w:ascii="Consolas" w:hAnsi="Consolas" w:eastAsia="Cambria" w:cs="Arial"/>
      <w:color w:val="8F5902"/>
      <w:sz w:val="24"/>
      <w:szCs w:val="24"/>
      <w:shd w:fill="F8F8F8" w:val="clear"/>
      <w:lang w:val="en-US"/>
    </w:rPr>
  </w:style>
  <w:style w:type="character" w:styleId="CharTok" w:customStyle="1">
    <w:name w:val="CharTok"/>
    <w:basedOn w:val="VerbatimChar"/>
    <w:qFormat/>
    <w:rsid w:val="00f92707"/>
    <w:rPr>
      <w:rFonts w:ascii="Consolas" w:hAnsi="Consolas" w:eastAsia="Cambria" w:cs="Arial"/>
      <w:color w:val="4E9A06"/>
      <w:sz w:val="24"/>
      <w:szCs w:val="24"/>
      <w:shd w:fill="F8F8F8" w:val="clear"/>
      <w:lang w:val="en-US"/>
    </w:rPr>
  </w:style>
  <w:style w:type="character" w:styleId="SpecialCharTok" w:customStyle="1">
    <w:name w:val="SpecialCharTok"/>
    <w:basedOn w:val="VerbatimChar"/>
    <w:qFormat/>
    <w:rsid w:val="00f92707"/>
    <w:rPr>
      <w:rFonts w:ascii="Consolas" w:hAnsi="Consolas" w:eastAsia="Cambria" w:cs="Arial"/>
      <w:b/>
      <w:color w:val="CE5C00"/>
      <w:sz w:val="24"/>
      <w:szCs w:val="24"/>
      <w:shd w:fill="F8F8F8" w:val="clear"/>
      <w:lang w:val="en-US"/>
    </w:rPr>
  </w:style>
  <w:style w:type="character" w:styleId="StringTok" w:customStyle="1">
    <w:name w:val="StringTok"/>
    <w:basedOn w:val="VerbatimChar"/>
    <w:qFormat/>
    <w:rsid w:val="00f92707"/>
    <w:rPr>
      <w:rFonts w:ascii="Consolas" w:hAnsi="Consolas" w:eastAsia="Cambria" w:cs="Arial"/>
      <w:color w:val="4E9A06"/>
      <w:sz w:val="24"/>
      <w:szCs w:val="24"/>
      <w:shd w:fill="F8F8F8" w:val="clear"/>
      <w:lang w:val="en-US"/>
    </w:rPr>
  </w:style>
  <w:style w:type="character" w:styleId="VerbatimStringTok" w:customStyle="1">
    <w:name w:val="VerbatimStringTok"/>
    <w:basedOn w:val="VerbatimChar"/>
    <w:qFormat/>
    <w:rsid w:val="00f92707"/>
    <w:rPr>
      <w:rFonts w:ascii="Consolas" w:hAnsi="Consolas" w:eastAsia="Cambria" w:cs="Arial"/>
      <w:color w:val="4E9A06"/>
      <w:sz w:val="24"/>
      <w:szCs w:val="24"/>
      <w:shd w:fill="F8F8F8" w:val="clear"/>
      <w:lang w:val="en-US"/>
    </w:rPr>
  </w:style>
  <w:style w:type="character" w:styleId="SpecialStringTok" w:customStyle="1">
    <w:name w:val="SpecialStringTok"/>
    <w:basedOn w:val="VerbatimChar"/>
    <w:qFormat/>
    <w:rsid w:val="00f92707"/>
    <w:rPr>
      <w:rFonts w:ascii="Consolas" w:hAnsi="Consolas" w:eastAsia="Cambria" w:cs="Arial"/>
      <w:color w:val="4E9A06"/>
      <w:sz w:val="24"/>
      <w:szCs w:val="24"/>
      <w:shd w:fill="F8F8F8" w:val="clear"/>
      <w:lang w:val="en-US"/>
    </w:rPr>
  </w:style>
  <w:style w:type="character" w:styleId="ImportTok" w:customStyle="1">
    <w:name w:val="ImportTok"/>
    <w:basedOn w:val="VerbatimChar"/>
    <w:qFormat/>
    <w:rsid w:val="00f92707"/>
    <w:rPr>
      <w:rFonts w:ascii="Consolas" w:hAnsi="Consolas" w:eastAsia="Cambria" w:cs="Arial"/>
      <w:sz w:val="24"/>
      <w:szCs w:val="24"/>
      <w:shd w:fill="F8F8F8" w:val="clear"/>
      <w:lang w:val="en-US"/>
    </w:rPr>
  </w:style>
  <w:style w:type="character" w:styleId="CommentTok" w:customStyle="1">
    <w:name w:val="CommentTok"/>
    <w:basedOn w:val="VerbatimChar"/>
    <w:qFormat/>
    <w:rsid w:val="00f92707"/>
    <w:rPr>
      <w:rFonts w:ascii="Consolas" w:hAnsi="Consolas" w:eastAsia="Cambria" w:cs="Arial"/>
      <w:i/>
      <w:color w:val="8F5902"/>
      <w:sz w:val="24"/>
      <w:szCs w:val="24"/>
      <w:shd w:fill="F8F8F8" w:val="clear"/>
      <w:lang w:val="en-US"/>
    </w:rPr>
  </w:style>
  <w:style w:type="character" w:styleId="DocumentationTok" w:customStyle="1">
    <w:name w:val="DocumentationTok"/>
    <w:basedOn w:val="VerbatimChar"/>
    <w:qFormat/>
    <w:rsid w:val="00f92707"/>
    <w:rPr>
      <w:rFonts w:ascii="Consolas" w:hAnsi="Consolas" w:eastAsia="Cambria" w:cs="Arial"/>
      <w:b/>
      <w:i/>
      <w:color w:val="8F5902"/>
      <w:sz w:val="24"/>
      <w:szCs w:val="24"/>
      <w:shd w:fill="F8F8F8" w:val="clear"/>
      <w:lang w:val="en-US"/>
    </w:rPr>
  </w:style>
  <w:style w:type="character" w:styleId="AnnotationTok" w:customStyle="1">
    <w:name w:val="AnnotationTok"/>
    <w:basedOn w:val="VerbatimChar"/>
    <w:qFormat/>
    <w:rsid w:val="00f92707"/>
    <w:rPr>
      <w:rFonts w:ascii="Consolas" w:hAnsi="Consolas" w:eastAsia="Cambria" w:cs="Arial"/>
      <w:b/>
      <w:i/>
      <w:color w:val="8F5902"/>
      <w:sz w:val="24"/>
      <w:szCs w:val="24"/>
      <w:shd w:fill="F8F8F8" w:val="clear"/>
      <w:lang w:val="en-US"/>
    </w:rPr>
  </w:style>
  <w:style w:type="character" w:styleId="CommentVarTok" w:customStyle="1">
    <w:name w:val="CommentVarTok"/>
    <w:basedOn w:val="VerbatimChar"/>
    <w:qFormat/>
    <w:rsid w:val="00f92707"/>
    <w:rPr>
      <w:rFonts w:ascii="Consolas" w:hAnsi="Consolas" w:eastAsia="Cambria" w:cs="Arial"/>
      <w:b/>
      <w:i/>
      <w:color w:val="8F5902"/>
      <w:sz w:val="24"/>
      <w:szCs w:val="24"/>
      <w:shd w:fill="F8F8F8" w:val="clear"/>
      <w:lang w:val="en-US"/>
    </w:rPr>
  </w:style>
  <w:style w:type="character" w:styleId="OtherTok" w:customStyle="1">
    <w:name w:val="OtherTok"/>
    <w:basedOn w:val="VerbatimChar"/>
    <w:qFormat/>
    <w:rsid w:val="00f92707"/>
    <w:rPr>
      <w:rFonts w:ascii="Consolas" w:hAnsi="Consolas" w:eastAsia="Cambria" w:cs="Arial"/>
      <w:color w:val="8F5902"/>
      <w:sz w:val="24"/>
      <w:szCs w:val="24"/>
      <w:shd w:fill="F8F8F8" w:val="clear"/>
      <w:lang w:val="en-US"/>
    </w:rPr>
  </w:style>
  <w:style w:type="character" w:styleId="FunctionTok" w:customStyle="1">
    <w:name w:val="FunctionTok"/>
    <w:basedOn w:val="VerbatimChar"/>
    <w:qFormat/>
    <w:rsid w:val="00f92707"/>
    <w:rPr>
      <w:rFonts w:ascii="Consolas" w:hAnsi="Consolas" w:eastAsia="Cambria" w:cs="Arial"/>
      <w:b/>
      <w:color w:val="204A87"/>
      <w:sz w:val="24"/>
      <w:szCs w:val="24"/>
      <w:shd w:fill="F8F8F8" w:val="clear"/>
      <w:lang w:val="en-US"/>
    </w:rPr>
  </w:style>
  <w:style w:type="character" w:styleId="VariableTok" w:customStyle="1">
    <w:name w:val="VariableTok"/>
    <w:basedOn w:val="VerbatimChar"/>
    <w:qFormat/>
    <w:rsid w:val="00f92707"/>
    <w:rPr>
      <w:rFonts w:ascii="Consolas" w:hAnsi="Consolas" w:eastAsia="Cambria" w:cs="Arial"/>
      <w:color w:val="000000"/>
      <w:sz w:val="24"/>
      <w:szCs w:val="24"/>
      <w:shd w:fill="F8F8F8" w:val="clear"/>
      <w:lang w:val="en-US"/>
    </w:rPr>
  </w:style>
  <w:style w:type="character" w:styleId="ControlFlowTok" w:customStyle="1">
    <w:name w:val="ControlFlowTok"/>
    <w:basedOn w:val="VerbatimChar"/>
    <w:qFormat/>
    <w:rsid w:val="00f92707"/>
    <w:rPr>
      <w:rFonts w:ascii="Consolas" w:hAnsi="Consolas" w:eastAsia="Cambria" w:cs="Arial"/>
      <w:b/>
      <w:color w:val="204A87"/>
      <w:sz w:val="24"/>
      <w:szCs w:val="24"/>
      <w:shd w:fill="F8F8F8" w:val="clear"/>
      <w:lang w:val="en-US"/>
    </w:rPr>
  </w:style>
  <w:style w:type="character" w:styleId="OperatorTok" w:customStyle="1">
    <w:name w:val="OperatorTok"/>
    <w:basedOn w:val="VerbatimChar"/>
    <w:qFormat/>
    <w:rsid w:val="00f92707"/>
    <w:rPr>
      <w:rFonts w:ascii="Consolas" w:hAnsi="Consolas" w:eastAsia="Cambria" w:cs="Arial"/>
      <w:b/>
      <w:color w:val="CE5C00"/>
      <w:sz w:val="24"/>
      <w:szCs w:val="24"/>
      <w:shd w:fill="F8F8F8" w:val="clear"/>
      <w:lang w:val="en-US"/>
    </w:rPr>
  </w:style>
  <w:style w:type="character" w:styleId="BuiltInTok" w:customStyle="1">
    <w:name w:val="BuiltInTok"/>
    <w:basedOn w:val="VerbatimChar"/>
    <w:qFormat/>
    <w:rsid w:val="00f92707"/>
    <w:rPr>
      <w:rFonts w:ascii="Consolas" w:hAnsi="Consolas" w:eastAsia="Cambria" w:cs="Arial"/>
      <w:sz w:val="24"/>
      <w:szCs w:val="24"/>
      <w:shd w:fill="F8F8F8" w:val="clear"/>
      <w:lang w:val="en-US"/>
    </w:rPr>
  </w:style>
  <w:style w:type="character" w:styleId="ExtensionTok" w:customStyle="1">
    <w:name w:val="ExtensionTok"/>
    <w:basedOn w:val="VerbatimChar"/>
    <w:qFormat/>
    <w:rsid w:val="00f92707"/>
    <w:rPr>
      <w:rFonts w:ascii="Consolas" w:hAnsi="Consolas" w:eastAsia="Cambria" w:cs="Arial"/>
      <w:sz w:val="24"/>
      <w:szCs w:val="24"/>
      <w:shd w:fill="F8F8F8" w:val="clear"/>
      <w:lang w:val="en-US"/>
    </w:rPr>
  </w:style>
  <w:style w:type="character" w:styleId="PreprocessorTok" w:customStyle="1">
    <w:name w:val="PreprocessorTok"/>
    <w:basedOn w:val="VerbatimChar"/>
    <w:qFormat/>
    <w:rsid w:val="00f92707"/>
    <w:rPr>
      <w:rFonts w:ascii="Consolas" w:hAnsi="Consolas" w:eastAsia="Cambria" w:cs="Arial"/>
      <w:i/>
      <w:color w:val="8F5902"/>
      <w:sz w:val="24"/>
      <w:szCs w:val="24"/>
      <w:shd w:fill="F8F8F8" w:val="clear"/>
      <w:lang w:val="en-US"/>
    </w:rPr>
  </w:style>
  <w:style w:type="character" w:styleId="AttributeTok" w:customStyle="1">
    <w:name w:val="AttributeTok"/>
    <w:basedOn w:val="VerbatimChar"/>
    <w:qFormat/>
    <w:rsid w:val="00f92707"/>
    <w:rPr>
      <w:rFonts w:ascii="Consolas" w:hAnsi="Consolas" w:eastAsia="Cambria" w:cs="Arial"/>
      <w:color w:val="204A87"/>
      <w:sz w:val="24"/>
      <w:szCs w:val="24"/>
      <w:shd w:fill="F8F8F8" w:val="clear"/>
      <w:lang w:val="en-US"/>
    </w:rPr>
  </w:style>
  <w:style w:type="character" w:styleId="RegionMarkerTok" w:customStyle="1">
    <w:name w:val="RegionMarkerTok"/>
    <w:basedOn w:val="VerbatimChar"/>
    <w:qFormat/>
    <w:rsid w:val="00f92707"/>
    <w:rPr>
      <w:rFonts w:ascii="Consolas" w:hAnsi="Consolas" w:eastAsia="Cambria" w:cs="Arial"/>
      <w:sz w:val="24"/>
      <w:szCs w:val="24"/>
      <w:shd w:fill="F8F8F8" w:val="clear"/>
      <w:lang w:val="en-US"/>
    </w:rPr>
  </w:style>
  <w:style w:type="character" w:styleId="InformationTok" w:customStyle="1">
    <w:name w:val="InformationTok"/>
    <w:basedOn w:val="VerbatimChar"/>
    <w:qFormat/>
    <w:rsid w:val="00f92707"/>
    <w:rPr>
      <w:rFonts w:ascii="Consolas" w:hAnsi="Consolas" w:eastAsia="Cambria" w:cs="Arial"/>
      <w:b/>
      <w:i/>
      <w:color w:val="8F5902"/>
      <w:sz w:val="24"/>
      <w:szCs w:val="24"/>
      <w:shd w:fill="F8F8F8" w:val="clear"/>
      <w:lang w:val="en-US"/>
    </w:rPr>
  </w:style>
  <w:style w:type="character" w:styleId="WarningTok" w:customStyle="1">
    <w:name w:val="WarningTok"/>
    <w:basedOn w:val="VerbatimChar"/>
    <w:qFormat/>
    <w:rsid w:val="00f92707"/>
    <w:rPr>
      <w:rFonts w:ascii="Consolas" w:hAnsi="Consolas" w:eastAsia="Cambria" w:cs="Arial"/>
      <w:b/>
      <w:i/>
      <w:color w:val="8F5902"/>
      <w:sz w:val="24"/>
      <w:szCs w:val="24"/>
      <w:shd w:fill="F8F8F8" w:val="clear"/>
      <w:lang w:val="en-US"/>
    </w:rPr>
  </w:style>
  <w:style w:type="character" w:styleId="AlertTok" w:customStyle="1">
    <w:name w:val="AlertTok"/>
    <w:basedOn w:val="VerbatimChar"/>
    <w:qFormat/>
    <w:rsid w:val="00f92707"/>
    <w:rPr>
      <w:rFonts w:ascii="Consolas" w:hAnsi="Consolas" w:eastAsia="Cambria" w:cs="Arial"/>
      <w:color w:val="EF2929"/>
      <w:sz w:val="24"/>
      <w:szCs w:val="24"/>
      <w:shd w:fill="F8F8F8" w:val="clear"/>
      <w:lang w:val="en-US"/>
    </w:rPr>
  </w:style>
  <w:style w:type="character" w:styleId="ErrorTok" w:customStyle="1">
    <w:name w:val="ErrorTok"/>
    <w:basedOn w:val="VerbatimChar"/>
    <w:qFormat/>
    <w:rsid w:val="00f92707"/>
    <w:rPr>
      <w:rFonts w:ascii="Consolas" w:hAnsi="Consolas" w:eastAsia="Cambria" w:cs="Arial"/>
      <w:b/>
      <w:color w:val="A40000"/>
      <w:sz w:val="24"/>
      <w:szCs w:val="24"/>
      <w:shd w:fill="F8F8F8" w:val="clear"/>
      <w:lang w:val="en-US"/>
    </w:rPr>
  </w:style>
  <w:style w:type="character" w:styleId="NormalTok" w:customStyle="1">
    <w:name w:val="NormalTok"/>
    <w:basedOn w:val="VerbatimChar"/>
    <w:qFormat/>
    <w:rsid w:val="00f92707"/>
    <w:rPr>
      <w:rFonts w:ascii="Consolas" w:hAnsi="Consolas" w:eastAsia="Cambria" w:cs="Arial"/>
      <w:sz w:val="24"/>
      <w:szCs w:val="24"/>
      <w:shd w:fill="F8F8F8" w:val="clear"/>
      <w:lang w:val="en-US"/>
    </w:rPr>
  </w:style>
  <w:style w:type="paragraph" w:styleId="Heading" w:customStyle="1">
    <w:name w:val="Heading"/>
    <w:basedOn w:val="Normal"/>
    <w:next w:val="TextBody"/>
    <w:qFormat/>
    <w:pPr>
      <w:keepNext w:val="true"/>
      <w:spacing w:before="240" w:after="120"/>
    </w:pPr>
    <w:rPr>
      <w:rFonts w:ascii="Liberation Sans" w:hAnsi="Liberation Sans" w:eastAsia="DejaVu Sans" w:cs="FreeSans"/>
      <w:sz w:val="28"/>
      <w:szCs w:val="28"/>
    </w:rPr>
  </w:style>
  <w:style w:type="paragraph" w:styleId="TextBody">
    <w:name w:val="Body Text"/>
    <w:basedOn w:val="Normal"/>
    <w:link w:val="BodyTextChar"/>
    <w:pPr>
      <w:spacing w:before="180" w:after="18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customStyle="1">
    <w:name w:val="Index"/>
    <w:basedOn w:val="Normal"/>
    <w:qFormat/>
    <w:pPr>
      <w:suppressLineNumbers/>
    </w:pPr>
    <w:rPr>
      <w:rFonts w:cs="FreeSans"/>
    </w:rPr>
  </w:style>
  <w:style w:type="paragraph" w:styleId="Caption1">
    <w:name w:val="caption"/>
    <w:basedOn w:val="Normal"/>
    <w:qFormat/>
    <w:pPr>
      <w:spacing w:before="0" w:after="120"/>
    </w:pPr>
    <w:rPr>
      <w:i/>
    </w:rPr>
  </w:style>
  <w:style w:type="paragraph" w:styleId="ListParagraph">
    <w:name w:val="List Paragraph"/>
    <w:basedOn w:val="Normal"/>
    <w:qFormat/>
    <w:pPr>
      <w:spacing w:before="0" w:after="0"/>
      <w:ind w:left="720" w:hanging="0"/>
      <w:contextualSpacing/>
    </w:pPr>
    <w:rPr/>
  </w:style>
  <w:style w:type="paragraph" w:styleId="Subtitle">
    <w:name w:val="Subtitle"/>
    <w:basedOn w:val="Title"/>
    <w:link w:val="SubtitleChar"/>
    <w:uiPriority w:val="11"/>
    <w:qFormat/>
    <w:pPr>
      <w:spacing w:before="240" w:after="120"/>
    </w:pPr>
    <w:rPr>
      <w:sz w:val="30"/>
      <w:szCs w:val="30"/>
    </w:rPr>
  </w:style>
  <w:style w:type="paragraph" w:styleId="Title">
    <w:name w:val="Title"/>
    <w:basedOn w:val="Normal"/>
    <w:link w:val="TitleChar"/>
    <w:uiPriority w:val="10"/>
    <w:qFormat/>
    <w:pPr>
      <w:keepNext w:val="true"/>
      <w:keepLines/>
      <w:spacing w:before="480" w:after="240"/>
      <w:jc w:val="center"/>
    </w:pPr>
    <w:rPr>
      <w:rFonts w:ascii="Calibri" w:hAnsi="Calibri" w:eastAsia="Arial"/>
      <w:b/>
      <w:bCs/>
      <w:color w:val="345A8A"/>
      <w:sz w:val="36"/>
      <w:szCs w:val="36"/>
    </w:rPr>
  </w:style>
  <w:style w:type="paragraph" w:styleId="EndNoteBibliographyTitle" w:customStyle="1">
    <w:name w:val="EndNote Bibliography Title"/>
    <w:basedOn w:val="Normal"/>
    <w:link w:val="EndNoteBibliographyTitleChar"/>
    <w:qFormat/>
    <w:rsid w:val="005c68d3"/>
    <w:pPr>
      <w:jc w:val="center"/>
    </w:pPr>
    <w:rPr/>
  </w:style>
  <w:style w:type="paragraph" w:styleId="EndNoteBibliography" w:customStyle="1">
    <w:name w:val="EndNote Bibliography"/>
    <w:basedOn w:val="Normal"/>
    <w:link w:val="EndNoteBibliographyChar"/>
    <w:qFormat/>
    <w:rsid w:val="005c68d3"/>
    <w:pPr/>
    <w:rPr/>
  </w:style>
  <w:style w:type="paragraph" w:styleId="BalloonText">
    <w:name w:val="Balloon Text"/>
    <w:basedOn w:val="Normal"/>
    <w:link w:val="BalloonTextChar"/>
    <w:uiPriority w:val="99"/>
    <w:semiHidden/>
    <w:unhideWhenUsed/>
    <w:qFormat/>
    <w:rsid w:val="002c6900"/>
    <w:pPr/>
    <w:rPr>
      <w:rFonts w:ascii="Segoe UI" w:hAnsi="Segoe UI" w:cs="Mangal"/>
      <w:sz w:val="18"/>
      <w:szCs w:val="16"/>
    </w:rPr>
  </w:style>
  <w:style w:type="paragraph" w:styleId="Annotationtext">
    <w:name w:val="annotation text"/>
    <w:basedOn w:val="Normal"/>
    <w:link w:val="CommentTextChar"/>
    <w:uiPriority w:val="99"/>
    <w:semiHidden/>
    <w:unhideWhenUsed/>
    <w:qFormat/>
    <w:rsid w:val="00260f9f"/>
    <w:pPr/>
    <w:rPr>
      <w:rFonts w:cs="Mangal"/>
      <w:sz w:val="20"/>
      <w:szCs w:val="18"/>
    </w:rPr>
  </w:style>
  <w:style w:type="paragraph" w:styleId="Annotationsubject">
    <w:name w:val="annotation subject"/>
    <w:basedOn w:val="Annotationtext"/>
    <w:link w:val="CommentSubjectChar"/>
    <w:uiPriority w:val="99"/>
    <w:semiHidden/>
    <w:unhideWhenUsed/>
    <w:qFormat/>
    <w:rsid w:val="00260f9f"/>
    <w:pPr/>
    <w:rPr>
      <w:b/>
      <w:bCs/>
    </w:rPr>
  </w:style>
  <w:style w:type="paragraph" w:styleId="Bibliography">
    <w:name w:val="Bibliography"/>
    <w:basedOn w:val="Normal"/>
    <w:qFormat/>
    <w:pPr/>
    <w:rPr/>
  </w:style>
  <w:style w:type="paragraph" w:styleId="BlockText">
    <w:name w:val="Block Text"/>
    <w:basedOn w:val="TextBody"/>
    <w:qFormat/>
    <w:pPr>
      <w:spacing w:before="100" w:after="100"/>
      <w:ind w:left="480" w:right="480" w:hanging="0"/>
    </w:pPr>
    <w:rPr/>
  </w:style>
  <w:style w:type="paragraph" w:styleId="BodyText2">
    <w:name w:val="Body Text 2"/>
    <w:basedOn w:val="Normal"/>
    <w:link w:val="BodyText2Char"/>
    <w:uiPriority w:val="99"/>
    <w:semiHidden/>
    <w:unhideWhenUsed/>
    <w:qFormat/>
    <w:rsid w:val="00bf6958"/>
    <w:pPr>
      <w:spacing w:lineRule="auto" w:line="480" w:before="0" w:after="120"/>
    </w:pPr>
    <w:rPr>
      <w:rFonts w:cs="Mangal"/>
      <w:szCs w:val="20"/>
    </w:rPr>
  </w:style>
  <w:style w:type="paragraph" w:styleId="BodyText3">
    <w:name w:val="Body Text 3"/>
    <w:basedOn w:val="Normal"/>
    <w:link w:val="BodyText3Char"/>
    <w:uiPriority w:val="99"/>
    <w:semiHidden/>
    <w:unhideWhenUsed/>
    <w:qFormat/>
    <w:rsid w:val="00bf6958"/>
    <w:pPr>
      <w:spacing w:before="0" w:after="120"/>
    </w:pPr>
    <w:rPr>
      <w:rFonts w:cs="Mangal"/>
      <w:sz w:val="16"/>
      <w:szCs w:val="14"/>
    </w:rPr>
  </w:style>
  <w:style w:type="paragraph" w:styleId="TextBodyIndent">
    <w:name w:val="Body Text Indent"/>
    <w:basedOn w:val="Normal"/>
    <w:link w:val="BodyTextIndentChar"/>
    <w:uiPriority w:val="99"/>
    <w:semiHidden/>
    <w:unhideWhenUsed/>
    <w:rsid w:val="00bf6958"/>
    <w:pPr>
      <w:spacing w:before="0" w:after="120"/>
      <w:ind w:left="283" w:hanging="0"/>
    </w:pPr>
    <w:rPr>
      <w:rFonts w:cs="Mangal"/>
      <w:szCs w:val="20"/>
    </w:rPr>
  </w:style>
  <w:style w:type="paragraph" w:styleId="BodyTextFirstIndent2">
    <w:name w:val="Body Text First Indent 2"/>
    <w:basedOn w:val="TextBodyIndent"/>
    <w:link w:val="BodyTextFirstIndent2Char"/>
    <w:uiPriority w:val="99"/>
    <w:semiHidden/>
    <w:unhideWhenUsed/>
    <w:qFormat/>
    <w:rsid w:val="00bf6958"/>
    <w:pPr>
      <w:spacing w:before="0" w:after="0"/>
      <w:ind w:left="360" w:firstLine="360"/>
    </w:pPr>
    <w:rPr/>
  </w:style>
  <w:style w:type="paragraph" w:styleId="BodyTextIndent2">
    <w:name w:val="Body Text Indent 2"/>
    <w:basedOn w:val="Normal"/>
    <w:link w:val="BodyTextIndent2Char"/>
    <w:uiPriority w:val="99"/>
    <w:semiHidden/>
    <w:unhideWhenUsed/>
    <w:qFormat/>
    <w:rsid w:val="00bf6958"/>
    <w:pPr>
      <w:spacing w:lineRule="auto" w:line="480" w:before="0" w:after="120"/>
      <w:ind w:left="283" w:hanging="0"/>
    </w:pPr>
    <w:rPr>
      <w:rFonts w:cs="Mangal"/>
      <w:szCs w:val="20"/>
    </w:rPr>
  </w:style>
  <w:style w:type="paragraph" w:styleId="BodyTextIndent3">
    <w:name w:val="Body Text Indent 3"/>
    <w:basedOn w:val="Normal"/>
    <w:link w:val="BodyTextIndent3Char"/>
    <w:uiPriority w:val="99"/>
    <w:semiHidden/>
    <w:unhideWhenUsed/>
    <w:qFormat/>
    <w:rsid w:val="00bf6958"/>
    <w:pPr>
      <w:spacing w:before="0" w:after="120"/>
      <w:ind w:left="283" w:hanging="0"/>
    </w:pPr>
    <w:rPr>
      <w:rFonts w:cs="Mangal"/>
      <w:sz w:val="16"/>
      <w:szCs w:val="14"/>
    </w:rPr>
  </w:style>
  <w:style w:type="paragraph" w:styleId="Closing">
    <w:name w:val="Closing"/>
    <w:basedOn w:val="Normal"/>
    <w:link w:val="ClosingChar"/>
    <w:uiPriority w:val="99"/>
    <w:semiHidden/>
    <w:unhideWhenUsed/>
    <w:qFormat/>
    <w:rsid w:val="00bf6958"/>
    <w:pPr>
      <w:ind w:left="4252" w:hanging="0"/>
    </w:pPr>
    <w:rPr>
      <w:rFonts w:cs="Mangal"/>
      <w:szCs w:val="20"/>
    </w:rPr>
  </w:style>
  <w:style w:type="paragraph" w:styleId="Date">
    <w:name w:val="Date"/>
    <w:link w:val="DateChar"/>
    <w:qFormat/>
    <w:pPr>
      <w:keepNext w:val="true"/>
      <w:keepLines/>
      <w:widowControl/>
      <w:suppressAutoHyphens w:val="true"/>
      <w:bidi w:val="0"/>
      <w:spacing w:before="0" w:after="200"/>
      <w:jc w:val="center"/>
    </w:pPr>
    <w:rPr>
      <w:rFonts w:ascii="Cambria" w:hAnsi="Cambria" w:eastAsia="Cambria" w:cs="Arial"/>
      <w:color w:val="auto"/>
      <w:kern w:val="0"/>
      <w:sz w:val="24"/>
      <w:szCs w:val="24"/>
      <w:lang w:val="en-US" w:eastAsia="en-US" w:bidi="ar-SA"/>
    </w:rPr>
  </w:style>
  <w:style w:type="paragraph" w:styleId="DocumentMap">
    <w:name w:val="Document Map"/>
    <w:basedOn w:val="Normal"/>
    <w:link w:val="DocumentMapChar"/>
    <w:uiPriority w:val="99"/>
    <w:semiHidden/>
    <w:unhideWhenUsed/>
    <w:qFormat/>
    <w:rsid w:val="00bf6958"/>
    <w:pPr/>
    <w:rPr>
      <w:rFonts w:ascii="Segoe UI" w:hAnsi="Segoe UI" w:cs="Mangal"/>
      <w:sz w:val="16"/>
      <w:szCs w:val="14"/>
    </w:rPr>
  </w:style>
  <w:style w:type="paragraph" w:styleId="EmailSignature">
    <w:name w:val="E-mail Signature"/>
    <w:basedOn w:val="Normal"/>
    <w:link w:val="E-mailSignatureChar"/>
    <w:uiPriority w:val="99"/>
    <w:semiHidden/>
    <w:unhideWhenUsed/>
    <w:qFormat/>
    <w:rsid w:val="00bf6958"/>
    <w:pPr/>
    <w:rPr>
      <w:rFonts w:cs="Mangal"/>
      <w:szCs w:val="20"/>
    </w:rPr>
  </w:style>
  <w:style w:type="paragraph" w:styleId="Endnote">
    <w:name w:val="Endnote Text"/>
    <w:basedOn w:val="Normal"/>
    <w:link w:val="EndnoteTextChar"/>
    <w:pPr>
      <w:spacing w:before="0" w:after="0"/>
    </w:pPr>
    <w:rPr>
      <w:sz w:val="20"/>
    </w:rPr>
  </w:style>
  <w:style w:type="paragraph" w:styleId="Envelopeaddress">
    <w:name w:val="envelope address"/>
    <w:basedOn w:val="Normal"/>
    <w:uiPriority w:val="99"/>
    <w:semiHidden/>
    <w:unhideWhenUsed/>
    <w:qFormat/>
    <w:rsid w:val="00bf6958"/>
    <w:pPr>
      <w:ind w:left="1" w:hanging="0"/>
    </w:pPr>
    <w:rPr>
      <w:rFonts w:ascii="Calibri Light" w:hAnsi="Calibri Light" w:eastAsia="" w:cs="Mangal" w:asciiTheme="majorHAnsi" w:eastAsiaTheme="majorEastAsia" w:hAnsiTheme="majorHAnsi"/>
      <w:szCs w:val="21"/>
    </w:rPr>
  </w:style>
  <w:style w:type="paragraph" w:styleId="Envelopereturn">
    <w:name w:val="envelope return"/>
    <w:basedOn w:val="Normal"/>
    <w:uiPriority w:val="99"/>
    <w:semiHidden/>
    <w:unhideWhenUsed/>
    <w:qFormat/>
    <w:rsid w:val="00bf6958"/>
    <w:pPr/>
    <w:rPr>
      <w:rFonts w:ascii="Calibri Light" w:hAnsi="Calibri Light" w:eastAsia="" w:cs="Mangal" w:asciiTheme="majorHAnsi" w:eastAsiaTheme="majorEastAsia" w:hAnsiTheme="majorHAnsi"/>
      <w:sz w:val="20"/>
      <w:szCs w:val="18"/>
    </w:rPr>
  </w:style>
  <w:style w:type="paragraph" w:styleId="HeaderandFooter" w:customStyle="1">
    <w:name w:val="Header and Footer"/>
    <w:basedOn w:val="Normal"/>
    <w:qFormat/>
    <w:pPr/>
    <w:rPr/>
  </w:style>
  <w:style w:type="paragraph" w:styleId="Footer">
    <w:name w:val="Footer"/>
    <w:basedOn w:val="Normal"/>
    <w:link w:val="FooterChar"/>
    <w:pPr>
      <w:tabs>
        <w:tab w:val="clear" w:pos="708"/>
        <w:tab w:val="center" w:pos="7143" w:leader="none"/>
        <w:tab w:val="right" w:pos="14287" w:leader="none"/>
      </w:tabs>
      <w:spacing w:before="0" w:after="0"/>
    </w:pPr>
    <w:rPr/>
  </w:style>
  <w:style w:type="paragraph" w:styleId="Footnote">
    <w:name w:val="Footnote Text"/>
    <w:basedOn w:val="Normal"/>
    <w:link w:val="FootnoteTextChar"/>
    <w:pPr/>
    <w:rPr/>
  </w:style>
  <w:style w:type="paragraph" w:styleId="Header">
    <w:name w:val="Header"/>
    <w:basedOn w:val="Normal"/>
    <w:link w:val="HeaderChar"/>
    <w:pPr>
      <w:tabs>
        <w:tab w:val="clear" w:pos="708"/>
        <w:tab w:val="center" w:pos="7143" w:leader="none"/>
        <w:tab w:val="right" w:pos="14287" w:leader="none"/>
      </w:tabs>
      <w:spacing w:before="0" w:after="0"/>
    </w:pPr>
    <w:rPr/>
  </w:style>
  <w:style w:type="paragraph" w:styleId="HTMLAddress">
    <w:name w:val="HTML Address"/>
    <w:basedOn w:val="Normal"/>
    <w:link w:val="HTMLAddressChar"/>
    <w:uiPriority w:val="99"/>
    <w:semiHidden/>
    <w:unhideWhenUsed/>
    <w:qFormat/>
    <w:rsid w:val="00bf6958"/>
    <w:pPr/>
    <w:rPr>
      <w:rFonts w:cs="Mangal"/>
      <w:i/>
      <w:iCs/>
      <w:szCs w:val="20"/>
    </w:rPr>
  </w:style>
  <w:style w:type="paragraph" w:styleId="HTMLPreformatted">
    <w:name w:val="HTML Preformatted"/>
    <w:basedOn w:val="Normal"/>
    <w:link w:val="HTMLPreformattedChar"/>
    <w:uiPriority w:val="99"/>
    <w:semiHidden/>
    <w:unhideWhenUsed/>
    <w:qFormat/>
    <w:rsid w:val="00bf6958"/>
    <w:pPr/>
    <w:rPr>
      <w:rFonts w:ascii="Consolas" w:hAnsi="Consolas" w:cs="Mangal"/>
      <w:sz w:val="20"/>
      <w:szCs w:val="18"/>
    </w:rPr>
  </w:style>
  <w:style w:type="paragraph" w:styleId="Index1">
    <w:name w:val="index 1"/>
    <w:basedOn w:val="Normal"/>
    <w:next w:val="Normal"/>
    <w:autoRedefine/>
    <w:uiPriority w:val="99"/>
    <w:semiHidden/>
    <w:unhideWhenUsed/>
    <w:qFormat/>
    <w:rsid w:val="00bf6958"/>
    <w:pPr>
      <w:ind w:left="220" w:hanging="220"/>
    </w:pPr>
    <w:rPr>
      <w:rFonts w:cs="Mangal"/>
      <w:szCs w:val="20"/>
    </w:rPr>
  </w:style>
  <w:style w:type="paragraph" w:styleId="Index2">
    <w:name w:val="index 2"/>
    <w:basedOn w:val="Normal"/>
    <w:next w:val="Normal"/>
    <w:autoRedefine/>
    <w:uiPriority w:val="99"/>
    <w:semiHidden/>
    <w:unhideWhenUsed/>
    <w:qFormat/>
    <w:rsid w:val="00bf6958"/>
    <w:pPr>
      <w:ind w:left="440" w:hanging="220"/>
    </w:pPr>
    <w:rPr>
      <w:rFonts w:cs="Mangal"/>
      <w:szCs w:val="20"/>
    </w:rPr>
  </w:style>
  <w:style w:type="paragraph" w:styleId="Index3">
    <w:name w:val="index 3"/>
    <w:basedOn w:val="Normal"/>
    <w:next w:val="Normal"/>
    <w:autoRedefine/>
    <w:uiPriority w:val="99"/>
    <w:semiHidden/>
    <w:unhideWhenUsed/>
    <w:qFormat/>
    <w:rsid w:val="00bf6958"/>
    <w:pPr>
      <w:ind w:left="660" w:hanging="220"/>
    </w:pPr>
    <w:rPr>
      <w:rFonts w:cs="Mangal"/>
      <w:szCs w:val="20"/>
    </w:rPr>
  </w:style>
  <w:style w:type="paragraph" w:styleId="Index4">
    <w:name w:val="index 4"/>
    <w:basedOn w:val="Normal"/>
    <w:next w:val="Normal"/>
    <w:autoRedefine/>
    <w:uiPriority w:val="99"/>
    <w:semiHidden/>
    <w:unhideWhenUsed/>
    <w:qFormat/>
    <w:rsid w:val="00bf6958"/>
    <w:pPr>
      <w:ind w:left="880" w:hanging="220"/>
    </w:pPr>
    <w:rPr>
      <w:rFonts w:cs="Mangal"/>
      <w:szCs w:val="20"/>
    </w:rPr>
  </w:style>
  <w:style w:type="paragraph" w:styleId="Index5">
    <w:name w:val="index 5"/>
    <w:basedOn w:val="Normal"/>
    <w:next w:val="Normal"/>
    <w:autoRedefine/>
    <w:uiPriority w:val="99"/>
    <w:semiHidden/>
    <w:unhideWhenUsed/>
    <w:qFormat/>
    <w:rsid w:val="00bf6958"/>
    <w:pPr>
      <w:ind w:left="1100" w:hanging="220"/>
    </w:pPr>
    <w:rPr>
      <w:rFonts w:cs="Mangal"/>
      <w:szCs w:val="20"/>
    </w:rPr>
  </w:style>
  <w:style w:type="paragraph" w:styleId="Index6">
    <w:name w:val="index 6"/>
    <w:basedOn w:val="Normal"/>
    <w:next w:val="Normal"/>
    <w:autoRedefine/>
    <w:uiPriority w:val="99"/>
    <w:semiHidden/>
    <w:unhideWhenUsed/>
    <w:qFormat/>
    <w:rsid w:val="00bf6958"/>
    <w:pPr>
      <w:ind w:left="1320" w:hanging="220"/>
    </w:pPr>
    <w:rPr>
      <w:rFonts w:cs="Mangal"/>
      <w:szCs w:val="20"/>
    </w:rPr>
  </w:style>
  <w:style w:type="paragraph" w:styleId="Index7">
    <w:name w:val="index 7"/>
    <w:basedOn w:val="Normal"/>
    <w:next w:val="Normal"/>
    <w:autoRedefine/>
    <w:uiPriority w:val="99"/>
    <w:semiHidden/>
    <w:unhideWhenUsed/>
    <w:qFormat/>
    <w:rsid w:val="00bf6958"/>
    <w:pPr>
      <w:ind w:left="1540" w:hanging="220"/>
    </w:pPr>
    <w:rPr>
      <w:rFonts w:cs="Mangal"/>
      <w:szCs w:val="20"/>
    </w:rPr>
  </w:style>
  <w:style w:type="paragraph" w:styleId="Index8">
    <w:name w:val="index 8"/>
    <w:basedOn w:val="Normal"/>
    <w:next w:val="Normal"/>
    <w:autoRedefine/>
    <w:uiPriority w:val="99"/>
    <w:semiHidden/>
    <w:unhideWhenUsed/>
    <w:qFormat/>
    <w:rsid w:val="00bf6958"/>
    <w:pPr>
      <w:ind w:left="1760" w:hanging="220"/>
    </w:pPr>
    <w:rPr>
      <w:rFonts w:cs="Mangal"/>
      <w:szCs w:val="20"/>
    </w:rPr>
  </w:style>
  <w:style w:type="paragraph" w:styleId="Index9">
    <w:name w:val="index 9"/>
    <w:basedOn w:val="Normal"/>
    <w:next w:val="Normal"/>
    <w:autoRedefine/>
    <w:uiPriority w:val="99"/>
    <w:semiHidden/>
    <w:unhideWhenUsed/>
    <w:qFormat/>
    <w:rsid w:val="00bf6958"/>
    <w:pPr>
      <w:ind w:left="1980" w:hanging="220"/>
    </w:pPr>
    <w:rPr>
      <w:rFonts w:cs="Mangal"/>
      <w:szCs w:val="20"/>
    </w:rPr>
  </w:style>
  <w:style w:type="paragraph" w:styleId="Indexheading">
    <w:name w:val="index heading"/>
    <w:basedOn w:val="Normal"/>
    <w:next w:val="Index1"/>
    <w:uiPriority w:val="99"/>
    <w:semiHidden/>
    <w:unhideWhenUsed/>
    <w:qFormat/>
    <w:rsid w:val="00bf6958"/>
    <w:pPr/>
    <w:rPr>
      <w:rFonts w:ascii="Calibri Light" w:hAnsi="Calibri Light" w:eastAsia="" w:cs="Mangal" w:asciiTheme="majorHAnsi" w:eastAsiaTheme="majorEastAsia" w:hAnsiTheme="majorHAnsi"/>
      <w:b/>
      <w:bCs/>
      <w:szCs w:val="20"/>
    </w:rPr>
  </w:style>
  <w:style w:type="paragraph" w:styleId="IntenseQuote">
    <w:name w:val="Intense Quote"/>
    <w:basedOn w:val="Normal"/>
    <w:link w:val="IntenseQuoteChar"/>
    <w:qFormat/>
    <w:pPr>
      <w:pBdr>
        <w:top w:val="single" w:sz="4" w:space="5" w:color="FFFFFF"/>
        <w:left w:val="single" w:sz="4" w:space="10" w:color="FFFFFF"/>
        <w:bottom w:val="single" w:sz="4" w:space="5" w:color="FFFFFF"/>
        <w:right w:val="single" w:sz="4" w:space="10" w:color="FFFFFF"/>
      </w:pBdr>
      <w:shd w:val="clear" w:color="auto" w:fill="F2F2F2"/>
      <w:spacing w:before="0" w:after="0"/>
      <w:ind w:left="720" w:right="720" w:hanging="0"/>
    </w:pPr>
    <w:rPr>
      <w:i/>
    </w:rPr>
  </w:style>
  <w:style w:type="paragraph" w:styleId="ListBullet3">
    <w:name w:val="List Bullet 3"/>
    <w:basedOn w:val="Normal"/>
    <w:uiPriority w:val="99"/>
    <w:semiHidden/>
    <w:unhideWhenUsed/>
    <w:qFormat/>
    <w:rsid w:val="00bf6958"/>
    <w:pPr>
      <w:numPr>
        <w:ilvl w:val="0"/>
        <w:numId w:val="3"/>
      </w:numPr>
      <w:spacing w:before="0" w:after="200"/>
      <w:contextualSpacing/>
    </w:pPr>
    <w:rPr>
      <w:rFonts w:cs="Mangal"/>
      <w:szCs w:val="20"/>
    </w:rPr>
  </w:style>
  <w:style w:type="paragraph" w:styleId="ListBullet4">
    <w:name w:val="List Bullet 4"/>
    <w:basedOn w:val="Normal"/>
    <w:uiPriority w:val="99"/>
    <w:semiHidden/>
    <w:unhideWhenUsed/>
    <w:qFormat/>
    <w:rsid w:val="00bf6958"/>
    <w:pPr>
      <w:numPr>
        <w:ilvl w:val="0"/>
        <w:numId w:val="4"/>
      </w:numPr>
      <w:spacing w:before="0" w:after="200"/>
      <w:contextualSpacing/>
    </w:pPr>
    <w:rPr>
      <w:rFonts w:cs="Mangal"/>
      <w:szCs w:val="20"/>
    </w:rPr>
  </w:style>
  <w:style w:type="paragraph" w:styleId="ListBullet5">
    <w:name w:val="List Bullet 5"/>
    <w:basedOn w:val="Normal"/>
    <w:uiPriority w:val="99"/>
    <w:semiHidden/>
    <w:unhideWhenUsed/>
    <w:qFormat/>
    <w:rsid w:val="00bf6958"/>
    <w:pPr>
      <w:numPr>
        <w:ilvl w:val="0"/>
        <w:numId w:val="5"/>
      </w:numPr>
      <w:spacing w:before="0" w:after="200"/>
      <w:contextualSpacing/>
    </w:pPr>
    <w:rPr>
      <w:rFonts w:cs="Mangal"/>
      <w:szCs w:val="20"/>
    </w:rPr>
  </w:style>
  <w:style w:type="paragraph" w:styleId="ListNumber">
    <w:name w:val="List Number"/>
    <w:basedOn w:val="Normal"/>
    <w:uiPriority w:val="99"/>
    <w:semiHidden/>
    <w:unhideWhenUsed/>
    <w:qFormat/>
    <w:rsid w:val="00bf6958"/>
    <w:pPr>
      <w:numPr>
        <w:ilvl w:val="0"/>
        <w:numId w:val="6"/>
      </w:numPr>
      <w:spacing w:before="0" w:after="200"/>
      <w:contextualSpacing/>
    </w:pPr>
    <w:rPr>
      <w:rFonts w:cs="Mangal"/>
      <w:szCs w:val="20"/>
    </w:rPr>
  </w:style>
  <w:style w:type="paragraph" w:styleId="ListBullet">
    <w:name w:val="List Bullet"/>
    <w:basedOn w:val="Normal"/>
    <w:uiPriority w:val="99"/>
    <w:semiHidden/>
    <w:unhideWhenUsed/>
    <w:qFormat/>
    <w:rsid w:val="00bf6958"/>
    <w:pPr>
      <w:numPr>
        <w:ilvl w:val="0"/>
        <w:numId w:val="1"/>
      </w:numPr>
      <w:spacing w:before="0" w:after="200"/>
      <w:contextualSpacing/>
    </w:pPr>
    <w:rPr>
      <w:rFonts w:cs="Mangal"/>
      <w:szCs w:val="20"/>
    </w:rPr>
  </w:style>
  <w:style w:type="paragraph" w:styleId="ListBullet2">
    <w:name w:val="List Bullet 2"/>
    <w:basedOn w:val="Normal"/>
    <w:uiPriority w:val="99"/>
    <w:semiHidden/>
    <w:unhideWhenUsed/>
    <w:qFormat/>
    <w:rsid w:val="00bf6958"/>
    <w:pPr>
      <w:numPr>
        <w:ilvl w:val="0"/>
        <w:numId w:val="2"/>
      </w:numPr>
      <w:spacing w:before="0" w:after="200"/>
      <w:contextualSpacing/>
    </w:pPr>
    <w:rPr>
      <w:rFonts w:cs="Mangal"/>
      <w:szCs w:val="20"/>
    </w:rPr>
  </w:style>
  <w:style w:type="paragraph" w:styleId="ListContinue">
    <w:name w:val="List Continue"/>
    <w:basedOn w:val="Normal"/>
    <w:uiPriority w:val="99"/>
    <w:semiHidden/>
    <w:unhideWhenUsed/>
    <w:qFormat/>
    <w:rsid w:val="00bf6958"/>
    <w:pPr>
      <w:spacing w:before="0" w:after="120"/>
      <w:ind w:left="283" w:hanging="0"/>
      <w:contextualSpacing/>
    </w:pPr>
    <w:rPr>
      <w:rFonts w:cs="Mangal"/>
      <w:szCs w:val="20"/>
    </w:rPr>
  </w:style>
  <w:style w:type="paragraph" w:styleId="ListContinue2">
    <w:name w:val="List Continue 2"/>
    <w:basedOn w:val="Normal"/>
    <w:uiPriority w:val="99"/>
    <w:semiHidden/>
    <w:unhideWhenUsed/>
    <w:qFormat/>
    <w:rsid w:val="00bf6958"/>
    <w:pPr>
      <w:spacing w:before="0" w:after="120"/>
      <w:ind w:left="566" w:hanging="0"/>
      <w:contextualSpacing/>
    </w:pPr>
    <w:rPr>
      <w:rFonts w:cs="Mangal"/>
      <w:szCs w:val="20"/>
    </w:rPr>
  </w:style>
  <w:style w:type="paragraph" w:styleId="ListContinue3">
    <w:name w:val="List Continue 3"/>
    <w:basedOn w:val="Normal"/>
    <w:uiPriority w:val="99"/>
    <w:semiHidden/>
    <w:unhideWhenUsed/>
    <w:qFormat/>
    <w:rsid w:val="00bf6958"/>
    <w:pPr>
      <w:spacing w:before="0" w:after="120"/>
      <w:ind w:left="849" w:hanging="0"/>
      <w:contextualSpacing/>
    </w:pPr>
    <w:rPr>
      <w:rFonts w:cs="Mangal"/>
      <w:szCs w:val="20"/>
    </w:rPr>
  </w:style>
  <w:style w:type="paragraph" w:styleId="ListContinue4">
    <w:name w:val="List Continue 4"/>
    <w:basedOn w:val="Normal"/>
    <w:uiPriority w:val="99"/>
    <w:semiHidden/>
    <w:unhideWhenUsed/>
    <w:qFormat/>
    <w:rsid w:val="00bf6958"/>
    <w:pPr>
      <w:spacing w:before="0" w:after="120"/>
      <w:ind w:left="1132" w:hanging="0"/>
      <w:contextualSpacing/>
    </w:pPr>
    <w:rPr>
      <w:rFonts w:cs="Mangal"/>
      <w:szCs w:val="20"/>
    </w:rPr>
  </w:style>
  <w:style w:type="paragraph" w:styleId="ListContinue5">
    <w:name w:val="List Continue 5"/>
    <w:basedOn w:val="Normal"/>
    <w:uiPriority w:val="99"/>
    <w:semiHidden/>
    <w:unhideWhenUsed/>
    <w:qFormat/>
    <w:rsid w:val="00bf6958"/>
    <w:pPr>
      <w:spacing w:before="0" w:after="120"/>
      <w:ind w:left="1415" w:hanging="0"/>
      <w:contextualSpacing/>
    </w:pPr>
    <w:rPr>
      <w:rFonts w:cs="Mangal"/>
      <w:szCs w:val="20"/>
    </w:rPr>
  </w:style>
  <w:style w:type="paragraph" w:styleId="ListNumber2">
    <w:name w:val="List Number 2"/>
    <w:basedOn w:val="Normal"/>
    <w:uiPriority w:val="99"/>
    <w:semiHidden/>
    <w:unhideWhenUsed/>
    <w:qFormat/>
    <w:rsid w:val="00bf6958"/>
    <w:pPr>
      <w:numPr>
        <w:ilvl w:val="0"/>
        <w:numId w:val="7"/>
      </w:numPr>
      <w:spacing w:before="0" w:after="200"/>
      <w:contextualSpacing/>
    </w:pPr>
    <w:rPr>
      <w:rFonts w:cs="Mangal"/>
      <w:szCs w:val="20"/>
    </w:rPr>
  </w:style>
  <w:style w:type="paragraph" w:styleId="ListNumber3">
    <w:name w:val="List Number 3"/>
    <w:basedOn w:val="Normal"/>
    <w:uiPriority w:val="99"/>
    <w:semiHidden/>
    <w:unhideWhenUsed/>
    <w:qFormat/>
    <w:rsid w:val="00bf6958"/>
    <w:pPr>
      <w:numPr>
        <w:ilvl w:val="0"/>
        <w:numId w:val="8"/>
      </w:numPr>
      <w:spacing w:before="0" w:after="200"/>
      <w:contextualSpacing/>
    </w:pPr>
    <w:rPr>
      <w:rFonts w:cs="Mangal"/>
      <w:szCs w:val="20"/>
    </w:rPr>
  </w:style>
  <w:style w:type="paragraph" w:styleId="ListNumber4">
    <w:name w:val="List Number 4"/>
    <w:basedOn w:val="Normal"/>
    <w:uiPriority w:val="99"/>
    <w:semiHidden/>
    <w:unhideWhenUsed/>
    <w:qFormat/>
    <w:rsid w:val="00bf6958"/>
    <w:pPr>
      <w:numPr>
        <w:ilvl w:val="0"/>
        <w:numId w:val="9"/>
      </w:numPr>
      <w:spacing w:before="0" w:after="200"/>
      <w:contextualSpacing/>
    </w:pPr>
    <w:rPr>
      <w:rFonts w:cs="Mangal"/>
      <w:szCs w:val="20"/>
    </w:rPr>
  </w:style>
  <w:style w:type="paragraph" w:styleId="ListNumber5">
    <w:name w:val="List Number 5"/>
    <w:basedOn w:val="Normal"/>
    <w:uiPriority w:val="99"/>
    <w:semiHidden/>
    <w:unhideWhenUsed/>
    <w:qFormat/>
    <w:rsid w:val="00bf6958"/>
    <w:pPr>
      <w:numPr>
        <w:ilvl w:val="0"/>
        <w:numId w:val="10"/>
      </w:numPr>
      <w:spacing w:before="0" w:after="200"/>
      <w:contextualSpacing/>
    </w:pPr>
    <w:rPr>
      <w:rFonts w:cs="Mangal"/>
      <w:szCs w:val="20"/>
    </w:rPr>
  </w:style>
  <w:style w:type="paragraph" w:styleId="Macro">
    <w:name w:val="macro"/>
    <w:link w:val="MacroTextChar"/>
    <w:uiPriority w:val="99"/>
    <w:semiHidden/>
    <w:unhideWhenUsed/>
    <w:qFormat/>
    <w:rsid w:val="00bf6958"/>
    <w:pPr>
      <w:widowControl w:val="false"/>
      <w:tabs>
        <w:tab w:val="clear" w:pos="708"/>
        <w:tab w:val="left" w:pos="480" w:leader="none"/>
        <w:tab w:val="left" w:pos="960" w:leader="none"/>
        <w:tab w:val="left" w:pos="1440" w:leader="none"/>
        <w:tab w:val="left" w:pos="1920" w:leader="none"/>
        <w:tab w:val="left" w:pos="2400" w:leader="none"/>
        <w:tab w:val="left" w:pos="2880" w:leader="none"/>
        <w:tab w:val="left" w:pos="3360" w:leader="none"/>
        <w:tab w:val="left" w:pos="3840" w:leader="none"/>
        <w:tab w:val="left" w:pos="4320" w:leader="none"/>
      </w:tabs>
      <w:suppressAutoHyphens w:val="true"/>
      <w:bidi w:val="0"/>
      <w:spacing w:lineRule="auto" w:line="276" w:before="0" w:after="0"/>
      <w:jc w:val="left"/>
    </w:pPr>
    <w:rPr>
      <w:rFonts w:ascii="Consolas" w:hAnsi="Consolas" w:eastAsia="Arial" w:cs="Mangal"/>
      <w:color w:val="auto"/>
      <w:kern w:val="0"/>
      <w:sz w:val="20"/>
      <w:szCs w:val="18"/>
      <w:lang w:val="en" w:eastAsia="zh-CN" w:bidi="hi-IN"/>
    </w:rPr>
  </w:style>
  <w:style w:type="paragraph" w:styleId="MessageHeader">
    <w:name w:val="Message Header"/>
    <w:basedOn w:val="Normal"/>
    <w:link w:val="MessageHeaderChar"/>
    <w:uiPriority w:val="99"/>
    <w:semiHidden/>
    <w:unhideWhenUsed/>
    <w:qFormat/>
    <w:rsid w:val="00bf6958"/>
    <w:pPr>
      <w:pBdr>
        <w:top w:val="single" w:sz="6" w:space="1" w:color="000000"/>
        <w:left w:val="single" w:sz="6" w:space="1" w:color="000000"/>
        <w:bottom w:val="single" w:sz="6" w:space="1" w:color="000000"/>
        <w:right w:val="single" w:sz="6" w:space="1" w:color="000000"/>
      </w:pBdr>
      <w:shd w:val="pct20" w:color="auto" w:fill="auto"/>
      <w:ind w:left="1134" w:hanging="1134"/>
    </w:pPr>
    <w:rPr>
      <w:rFonts w:ascii="Calibri Light" w:hAnsi="Calibri Light" w:eastAsia="" w:cs="Mangal" w:asciiTheme="majorHAnsi" w:eastAsiaTheme="majorEastAsia" w:hAnsiTheme="majorHAnsi"/>
      <w:szCs w:val="21"/>
    </w:rPr>
  </w:style>
  <w:style w:type="paragraph" w:styleId="NoSpacing">
    <w:name w:val="No Spacing"/>
    <w:qFormat/>
    <w:pPr>
      <w:widowControl/>
      <w:suppressAutoHyphens w:val="true"/>
      <w:bidi w:val="0"/>
      <w:spacing w:before="0" w:after="0"/>
      <w:jc w:val="left"/>
    </w:pPr>
    <w:rPr>
      <w:rFonts w:ascii="Cambria" w:hAnsi="Cambria" w:eastAsia="Cambria" w:cs="Arial"/>
      <w:color w:val="auto"/>
      <w:kern w:val="0"/>
      <w:sz w:val="24"/>
      <w:szCs w:val="24"/>
      <w:lang w:val="en-US" w:eastAsia="en-US" w:bidi="ar-SA"/>
    </w:rPr>
  </w:style>
  <w:style w:type="paragraph" w:styleId="NormalWeb">
    <w:name w:val="Normal (Web)"/>
    <w:basedOn w:val="Normal"/>
    <w:uiPriority w:val="99"/>
    <w:semiHidden/>
    <w:unhideWhenUsed/>
    <w:qFormat/>
    <w:rsid w:val="00bf6958"/>
    <w:pPr/>
    <w:rPr>
      <w:rFonts w:ascii="Times New Roman" w:hAnsi="Times New Roman" w:cs="Mangal"/>
      <w:szCs w:val="21"/>
    </w:rPr>
  </w:style>
  <w:style w:type="paragraph" w:styleId="NormalIndent">
    <w:name w:val="Normal Indent"/>
    <w:basedOn w:val="Normal"/>
    <w:uiPriority w:val="99"/>
    <w:semiHidden/>
    <w:unhideWhenUsed/>
    <w:qFormat/>
    <w:rsid w:val="00bf6958"/>
    <w:pPr>
      <w:ind w:left="708" w:hanging="0"/>
    </w:pPr>
    <w:rPr>
      <w:rFonts w:cs="Mangal"/>
      <w:szCs w:val="20"/>
    </w:rPr>
  </w:style>
  <w:style w:type="paragraph" w:styleId="NoteHeading">
    <w:name w:val="Note Heading"/>
    <w:basedOn w:val="Normal"/>
    <w:next w:val="Normal"/>
    <w:link w:val="NoteHeadingChar"/>
    <w:uiPriority w:val="99"/>
    <w:semiHidden/>
    <w:unhideWhenUsed/>
    <w:qFormat/>
    <w:rsid w:val="00bf6958"/>
    <w:pPr/>
    <w:rPr>
      <w:rFonts w:cs="Mangal"/>
      <w:szCs w:val="20"/>
    </w:rPr>
  </w:style>
  <w:style w:type="paragraph" w:styleId="PlainText">
    <w:name w:val="Plain Text"/>
    <w:basedOn w:val="Normal"/>
    <w:link w:val="PlainTextChar"/>
    <w:uiPriority w:val="99"/>
    <w:semiHidden/>
    <w:unhideWhenUsed/>
    <w:qFormat/>
    <w:rsid w:val="00bf6958"/>
    <w:pPr/>
    <w:rPr>
      <w:rFonts w:ascii="Consolas" w:hAnsi="Consolas" w:cs="Mangal"/>
      <w:sz w:val="21"/>
      <w:szCs w:val="19"/>
    </w:rPr>
  </w:style>
  <w:style w:type="paragraph" w:styleId="Quote">
    <w:name w:val="Quote"/>
    <w:basedOn w:val="Normal"/>
    <w:link w:val="QuoteChar"/>
    <w:qFormat/>
    <w:pPr>
      <w:ind w:left="720" w:right="720" w:hanging="0"/>
    </w:pPr>
    <w:rPr>
      <w:i/>
    </w:rPr>
  </w:style>
  <w:style w:type="paragraph" w:styleId="ComplimentaryClose">
    <w:name w:val="Salutation"/>
    <w:basedOn w:val="Normal"/>
    <w:next w:val="Normal"/>
    <w:link w:val="SalutationChar"/>
    <w:uiPriority w:val="99"/>
    <w:semiHidden/>
    <w:unhideWhenUsed/>
    <w:rsid w:val="00bf6958"/>
    <w:pPr/>
    <w:rPr>
      <w:rFonts w:cs="Mangal"/>
      <w:szCs w:val="20"/>
    </w:rPr>
  </w:style>
  <w:style w:type="paragraph" w:styleId="Signature">
    <w:name w:val="Signature"/>
    <w:basedOn w:val="Normal"/>
    <w:link w:val="SignatureChar"/>
    <w:uiPriority w:val="99"/>
    <w:semiHidden/>
    <w:unhideWhenUsed/>
    <w:rsid w:val="00bf6958"/>
    <w:pPr>
      <w:ind w:left="4252" w:hanging="0"/>
    </w:pPr>
    <w:rPr>
      <w:rFonts w:cs="Mangal"/>
      <w:szCs w:val="20"/>
    </w:rPr>
  </w:style>
  <w:style w:type="paragraph" w:styleId="TOCHeading">
    <w:name w:val="TOC Heading"/>
    <w:basedOn w:val="Heading1"/>
    <w:qFormat/>
    <w:pPr>
      <w:spacing w:lineRule="auto" w:line="259" w:before="240" w:after="0"/>
    </w:pPr>
    <w:rPr>
      <w:b w:val="false"/>
      <w:bCs w:val="false"/>
      <w:color w:val="365F91"/>
    </w:rPr>
  </w:style>
  <w:style w:type="paragraph" w:styleId="Contents1">
    <w:name w:val="TOC 1"/>
    <w:basedOn w:val="Normal"/>
    <w:pPr>
      <w:spacing w:before="0" w:after="57"/>
    </w:pPr>
    <w:rPr/>
  </w:style>
  <w:style w:type="paragraph" w:styleId="Contents2">
    <w:name w:val="TOC 2"/>
    <w:basedOn w:val="Normal"/>
    <w:pPr>
      <w:spacing w:before="0" w:after="57"/>
      <w:ind w:left="283" w:hanging="0"/>
    </w:pPr>
    <w:rPr/>
  </w:style>
  <w:style w:type="paragraph" w:styleId="Contents3">
    <w:name w:val="TOC 3"/>
    <w:basedOn w:val="Normal"/>
    <w:pPr>
      <w:spacing w:before="0" w:after="57"/>
      <w:ind w:left="567" w:hanging="0"/>
    </w:pPr>
    <w:rPr/>
  </w:style>
  <w:style w:type="paragraph" w:styleId="Contents4">
    <w:name w:val="TOC 4"/>
    <w:basedOn w:val="Normal"/>
    <w:pPr>
      <w:spacing w:before="0" w:after="57"/>
      <w:ind w:left="850" w:hanging="0"/>
    </w:pPr>
    <w:rPr/>
  </w:style>
  <w:style w:type="paragraph" w:styleId="Contents5">
    <w:name w:val="TOC 5"/>
    <w:basedOn w:val="Normal"/>
    <w:pPr>
      <w:spacing w:before="0" w:after="57"/>
      <w:ind w:left="1134" w:hanging="0"/>
    </w:pPr>
    <w:rPr/>
  </w:style>
  <w:style w:type="paragraph" w:styleId="Contents6">
    <w:name w:val="TOC 6"/>
    <w:basedOn w:val="Normal"/>
    <w:pPr>
      <w:spacing w:before="0" w:after="57"/>
      <w:ind w:left="1417" w:hanging="0"/>
    </w:pPr>
    <w:rPr/>
  </w:style>
  <w:style w:type="paragraph" w:styleId="Contents7">
    <w:name w:val="TOC 7"/>
    <w:basedOn w:val="Normal"/>
    <w:pPr>
      <w:spacing w:before="0" w:after="57"/>
      <w:ind w:left="1701" w:hanging="0"/>
    </w:pPr>
    <w:rPr/>
  </w:style>
  <w:style w:type="paragraph" w:styleId="Contents8">
    <w:name w:val="TOC 8"/>
    <w:basedOn w:val="Normal"/>
    <w:pPr>
      <w:spacing w:before="0" w:after="57"/>
      <w:ind w:left="1984" w:hanging="0"/>
    </w:pPr>
    <w:rPr/>
  </w:style>
  <w:style w:type="paragraph" w:styleId="Contents9">
    <w:name w:val="TOC 9"/>
    <w:basedOn w:val="Normal"/>
    <w:pPr>
      <w:spacing w:before="0" w:after="57"/>
      <w:ind w:left="2268" w:hanging="0"/>
    </w:pPr>
    <w:rPr/>
  </w:style>
  <w:style w:type="paragraph" w:styleId="Tableoffigures">
    <w:name w:val="table of figures"/>
    <w:basedOn w:val="Normal"/>
    <w:qFormat/>
    <w:pPr>
      <w:spacing w:before="0" w:after="0"/>
    </w:pPr>
    <w:rPr/>
  </w:style>
  <w:style w:type="paragraph" w:styleId="FirstParagraph" w:customStyle="1">
    <w:name w:val="First Paragraph"/>
    <w:basedOn w:val="TextBody"/>
    <w:qFormat/>
    <w:pPr/>
    <w:rPr/>
  </w:style>
  <w:style w:type="paragraph" w:styleId="Compact" w:customStyle="1">
    <w:name w:val="Compact"/>
    <w:basedOn w:val="TextBody"/>
    <w:qFormat/>
    <w:pPr>
      <w:spacing w:before="36" w:after="36"/>
    </w:pPr>
    <w:rPr/>
  </w:style>
  <w:style w:type="paragraph" w:styleId="Author" w:customStyle="1">
    <w:name w:val="Author"/>
    <w:qFormat/>
    <w:pPr>
      <w:keepNext w:val="true"/>
      <w:keepLines/>
      <w:widowControl/>
      <w:suppressAutoHyphens w:val="true"/>
      <w:bidi w:val="0"/>
      <w:spacing w:before="0" w:after="200"/>
      <w:jc w:val="center"/>
    </w:pPr>
    <w:rPr>
      <w:rFonts w:ascii="Cambria" w:hAnsi="Cambria" w:eastAsia="Cambria" w:cs="Arial"/>
      <w:color w:val="auto"/>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1"/>
    <w:qFormat/>
    <w:pPr>
      <w:keepNext w:val="true"/>
    </w:pPr>
    <w:rPr/>
  </w:style>
  <w:style w:type="paragraph" w:styleId="ImageCaption" w:customStyle="1">
    <w:name w:val="Image Caption"/>
    <w:basedOn w:val="Caption1"/>
    <w:qFormat/>
    <w:pPr/>
    <w:rPr/>
  </w:style>
  <w:style w:type="paragraph" w:styleId="Figure" w:customStyle="1">
    <w:name w:val="Figure"/>
    <w:basedOn w:val="Normal"/>
    <w:qFormat/>
    <w:pPr/>
    <w:rPr/>
  </w:style>
  <w:style w:type="paragraph" w:styleId="CaptionedFigure" w:customStyle="1">
    <w:name w:val="Captioned Figure"/>
    <w:basedOn w:val="Figure"/>
    <w:qFormat/>
    <w:rsid w:val="00f92707"/>
    <w:pPr>
      <w:keepNext w:val="true"/>
    </w:pPr>
    <w:rPr/>
  </w:style>
  <w:style w:type="paragraph" w:styleId="SourceCode" w:customStyle="1">
    <w:name w:val="Source Code"/>
    <w:basedOn w:val="Normal"/>
    <w:qFormat/>
    <w:pPr>
      <w:shd w:val="clear" w:color="auto" w:fill="F8F8F8"/>
    </w:pPr>
    <w:rPr/>
  </w:style>
  <w:style w:type="paragraph" w:styleId="PreformattedText" w:customStyle="1">
    <w:name w:val="Preformatted Text"/>
    <w:basedOn w:val="Normal"/>
    <w:qFormat/>
    <w:pPr>
      <w:spacing w:before="0" w:after="0"/>
    </w:pPr>
    <w:rPr>
      <w:rFonts w:ascii="Liberation Mono" w:hAnsi="Liberation Mono" w:eastAsia="Liberation Mono" w:cs="Liberation Mono"/>
      <w:sz w:val="20"/>
      <w:szCs w:val="20"/>
    </w:rPr>
  </w:style>
  <w:style w:type="paragraph" w:styleId="TableContents" w:customStyle="1">
    <w:name w:val="Table Contents"/>
    <w:basedOn w:val="Normal"/>
    <w:qFormat/>
    <w:pPr>
      <w:widowControl w:val="false"/>
      <w:suppressLineNumbers/>
    </w:pPr>
    <w:rPr/>
  </w:style>
  <w:style w:type="paragraph" w:styleId="TableHeading" w:customStyle="1">
    <w:name w:val="Table Heading"/>
    <w:basedOn w:val="TableContents"/>
    <w:qFormat/>
    <w:pPr>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aa09a2"/>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fBeyer89/VRF-and-progression-of-WML" TargetMode="External"/><Relationship Id="rId3" Type="http://schemas.openxmlformats.org/officeDocument/2006/relationships/hyperlink" Target="https://github.com/fBeyer89/VRF-and-progression-of-WML" TargetMode="External"/><Relationship Id="rId4" Type="http://schemas.openxmlformats.org/officeDocument/2006/relationships/hyperlink" Target="https://ldp.life.uni-leipzig.de/" TargetMode="External"/><Relationship Id="rId5" Type="http://schemas.openxmlformats.org/officeDocument/2006/relationships/hyperlink" Target="https://github.com/fBeyer89/VRF-and-progression-of-WML" TargetMode="External"/><Relationship Id="rId6" Type="http://schemas.openxmlformats.org/officeDocument/2006/relationships/hyperlink" Target="https://github.com/fBeyer89/VRF-and-progression-of-WML" TargetMode="External"/><Relationship Id="rId7" Type="http://schemas.openxmlformats.org/officeDocument/2006/relationships/header" Target="header1.xml"/><Relationship Id="rId8" Type="http://schemas.openxmlformats.org/officeDocument/2006/relationships/footer" Target="footer1.xml"/><Relationship Id="rId9" Type="http://schemas.openxmlformats.org/officeDocument/2006/relationships/hyperlink" Target="https://gist.github.com/richarddmorey/7c1bd06a14384412f2145daee315c036" TargetMode="External"/><Relationship Id="rId10" Type="http://schemas.openxmlformats.org/officeDocument/2006/relationships/hyperlink" Target="https://doi.org/10.1016/j.neurobiolaging.2020.11.001" TargetMode="External"/><Relationship Id="rId11" Type="http://schemas.openxmlformats.org/officeDocument/2006/relationships/hyperlink" Target="https://doi.org/10.1161/STROKEAHA.119.027544" TargetMode="External"/><Relationship Id="rId12" Type="http://schemas.openxmlformats.org/officeDocument/2006/relationships/hyperlink" Target="https://doi.org/10.1212/WNL.0000000000008002" TargetMode="External"/><Relationship Id="rId13" Type="http://schemas.openxmlformats.org/officeDocument/2006/relationships/hyperlink" Target="https://doi.org/10.1002/hbm.23605" TargetMode="External"/><Relationship Id="rId14" Type="http://schemas.openxmlformats.org/officeDocument/2006/relationships/hyperlink" Target="https://doi.org/10.1016/j.jalz.2018.04.007" TargetMode="External"/><Relationship Id="rId15" Type="http://schemas.openxmlformats.org/officeDocument/2006/relationships/hyperlink" Target="https://doi.org/10.1136/jnnp-2021-326569" TargetMode="External"/><Relationship Id="rId16" Type="http://schemas.openxmlformats.org/officeDocument/2006/relationships/hyperlink" Target="https://doi.org/10.1007/s11682-019-00151-2" TargetMode="External"/><Relationship Id="rId17" Type="http://schemas.openxmlformats.org/officeDocument/2006/relationships/hyperlink" Target="https://doi.org/10.1016/S1474-4422(22)00208-3" TargetMode="External"/><Relationship Id="rId18" Type="http://schemas.openxmlformats.org/officeDocument/2006/relationships/hyperlink" Target="https://doi.org/10.1001/jamaneurol.2017.5153" TargetMode="External"/><Relationship Id="rId19" Type="http://schemas.openxmlformats.org/officeDocument/2006/relationships/hyperlink" Target="https://doi.org/10.1093/braincomms/fcz041" TargetMode="External"/><Relationship Id="rId20" Type="http://schemas.openxmlformats.org/officeDocument/2006/relationships/hyperlink" Target="https://doi.org/10.1212/WNL.0b013e318227b227" TargetMode="External"/><Relationship Id="rId21" Type="http://schemas.openxmlformats.org/officeDocument/2006/relationships/hyperlink" Target="https://doi.org/10.1001/jamaneurol.2018.3122" TargetMode="External"/><Relationship Id="rId22" Type="http://schemas.openxmlformats.org/officeDocument/2006/relationships/hyperlink" Target="https://doi.org/10.1016/S1474-4422(23)00131-X" TargetMode="External"/><Relationship Id="rId23" Type="http://schemas.openxmlformats.org/officeDocument/2006/relationships/hyperlink" Target="https://doi.org/10.3233/JAD-141629" TargetMode="External"/><Relationship Id="rId24" Type="http://schemas.openxmlformats.org/officeDocument/2006/relationships/hyperlink" Target="https://doi.org/10.1093/ije/dyac114" TargetMode="External"/><Relationship Id="rId25" Type="http://schemas.openxmlformats.org/officeDocument/2006/relationships/hyperlink" Target="https://doi.org/10.1212/WNL.0000000000004913" TargetMode="External"/><Relationship Id="rId26" Type="http://schemas.openxmlformats.org/officeDocument/2006/relationships/hyperlink" Target="https://doi.org/10.1161/01.CIR.96.1.308" TargetMode="External"/><Relationship Id="rId27" Type="http://schemas.openxmlformats.org/officeDocument/2006/relationships/hyperlink" Target="https://doi.org/10.1161/STROKEAHA.109.566992" TargetMode="External"/><Relationship Id="rId28" Type="http://schemas.openxmlformats.org/officeDocument/2006/relationships/hyperlink" Target="https://doi.org/10.1016/j.neuroimage.2017.03.024" TargetMode="External"/><Relationship Id="rId29" Type="http://schemas.openxmlformats.org/officeDocument/2006/relationships/hyperlink" Target="https://doi.org/10.3233/JAD-200106" TargetMode="External"/><Relationship Id="rId30" Type="http://schemas.openxmlformats.org/officeDocument/2006/relationships/hyperlink" Target="https://doi.org/10.1038/s41398-021-01495-4" TargetMode="External"/><Relationship Id="rId31" Type="http://schemas.openxmlformats.org/officeDocument/2006/relationships/hyperlink" Target="https://doi.org/10.1016/j.atherosclerosis.2017.03.001" TargetMode="External"/><Relationship Id="rId32" Type="http://schemas.openxmlformats.org/officeDocument/2006/relationships/hyperlink" Target="https://doi.org/10.1177/0271678X211048411" TargetMode="External"/><Relationship Id="rId33" Type="http://schemas.openxmlformats.org/officeDocument/2006/relationships/hyperlink" Target="https://doi.org/10.1001/2012.jama.10503" TargetMode="External"/><Relationship Id="rId34" Type="http://schemas.openxmlformats.org/officeDocument/2006/relationships/hyperlink" Target="https://doi.org/10.1016/j.neurobiolaging.2015.12.020" TargetMode="External"/><Relationship Id="rId35" Type="http://schemas.openxmlformats.org/officeDocument/2006/relationships/hyperlink" Target="https://doi.org/10.1038/ijo.2017.13" TargetMode="External"/><Relationship Id="rId36" Type="http://schemas.openxmlformats.org/officeDocument/2006/relationships/hyperlink" Target="https://doi.org/10.1212/WNL.0000000000000505" TargetMode="External"/><Relationship Id="rId37" Type="http://schemas.openxmlformats.org/officeDocument/2006/relationships/hyperlink" Target="https://doi.org/10.1177/0271678X17740501" TargetMode="External"/><Relationship Id="rId38" Type="http://schemas.openxmlformats.org/officeDocument/2006/relationships/hyperlink" Target="https://doi.org/10.1002/ana.25396" TargetMode="External"/><Relationship Id="rId39" Type="http://schemas.openxmlformats.org/officeDocument/2006/relationships/hyperlink" Target="https://doi.org/10.1016/s0140-6736(20)30367-6" TargetMode="External"/><Relationship Id="rId40" Type="http://schemas.openxmlformats.org/officeDocument/2006/relationships/hyperlink" Target="https://doi.org/10.1186/s12889-015-1983-z" TargetMode="External"/><Relationship Id="rId41" Type="http://schemas.openxmlformats.org/officeDocument/2006/relationships/hyperlink" Target="https://doi.org/10.1212/WNL.0000000000200782" TargetMode="External"/><Relationship Id="rId42" Type="http://schemas.openxmlformats.org/officeDocument/2006/relationships/hyperlink" Target="https://doi.org/10.1161/STROKEAHA.119.024151" TargetMode="External"/><Relationship Id="rId43" Type="http://schemas.openxmlformats.org/officeDocument/2006/relationships/hyperlink" Target="https://doi.org/10.1001/jama.2019.10551" TargetMode="External"/><Relationship Id="rId44" Type="http://schemas.openxmlformats.org/officeDocument/2006/relationships/hyperlink" Target="https://doi.org/10.1080/13854040903482848" TargetMode="External"/><Relationship Id="rId45" Type="http://schemas.openxmlformats.org/officeDocument/2006/relationships/hyperlink" Target="https://doi.org/10.1016/j.jamda.2014.07.005" TargetMode="External"/><Relationship Id="rId46" Type="http://schemas.openxmlformats.org/officeDocument/2006/relationships/hyperlink" Target="https://doi.org/10.1136/pgmj.2006.048371" TargetMode="External"/><Relationship Id="rId47" Type="http://schemas.openxmlformats.org/officeDocument/2006/relationships/hyperlink" Target="https://doi.org/10.1212/WNL.0000000000005684" TargetMode="External"/><Relationship Id="rId48" Type="http://schemas.openxmlformats.org/officeDocument/2006/relationships/hyperlink" Target="https://doi.org/10.1016/j.neuroimage.2012.02.084" TargetMode="External"/><Relationship Id="rId49" Type="http://schemas.openxmlformats.org/officeDocument/2006/relationships/hyperlink" Target="https://doi.org/10.1016/j.neurobiolaging.2007.08.023" TargetMode="External"/><Relationship Id="rId50" Type="http://schemas.openxmlformats.org/officeDocument/2006/relationships/hyperlink" Target="https://doi.org/10.1161/STROKEAHA.119.025822" TargetMode="External"/><Relationship Id="rId51" Type="http://schemas.openxmlformats.org/officeDocument/2006/relationships/hyperlink" Target="https://doi.org/10.1016/j.nicl.2019.101849" TargetMode="External"/><Relationship Id="rId52" Type="http://schemas.openxmlformats.org/officeDocument/2006/relationships/hyperlink" Target="https://doi.org/10.1002/ana.20630" TargetMode="External"/><Relationship Id="rId53" Type="http://schemas.openxmlformats.org/officeDocument/2006/relationships/hyperlink" Target="https://doi.org/10.1001/archinte.159.17.2004" TargetMode="External"/><Relationship Id="rId54" Type="http://schemas.openxmlformats.org/officeDocument/2006/relationships/hyperlink" Target="https://doi.org/10.1056/NEJMoa1511939" TargetMode="External"/><Relationship Id="rId55" Type="http://schemas.openxmlformats.org/officeDocument/2006/relationships/hyperlink" Target="https://doi.org/10.1212/WNL.0000000000000732" TargetMode="External"/><Relationship Id="rId56" Type="http://schemas.openxmlformats.org/officeDocument/2006/relationships/hyperlink" Target="https://doi.org/10.1016/j.nicl.2020.102405" TargetMode="External"/><Relationship Id="rId57" Type="http://schemas.openxmlformats.org/officeDocument/2006/relationships/hyperlink" Target="https://doi.org/10.1016/S1474-4422(07)70170-9" TargetMode="External"/><Relationship Id="rId58" Type="http://schemas.openxmlformats.org/officeDocument/2006/relationships/hyperlink" Target="https://doi.org/10.1159/000323810" TargetMode="External"/><Relationship Id="rId59" Type="http://schemas.openxmlformats.org/officeDocument/2006/relationships/hyperlink" Target="https://doi.org/10.1161/01.HYP.0000165020.14745.79" TargetMode="External"/><Relationship Id="rId60" Type="http://schemas.openxmlformats.org/officeDocument/2006/relationships/hyperlink" Target="https://doi.org/10.1016/S1474-4422(19)30079-1" TargetMode="External"/><Relationship Id="rId61" Type="http://schemas.openxmlformats.org/officeDocument/2006/relationships/hyperlink" Target="https://doi.org/10.1093/eurheartj/ehaa756" TargetMode="External"/><Relationship Id="rId62" Type="http://schemas.openxmlformats.org/officeDocument/2006/relationships/hyperlink" Target="https://doi.org/10.1002/hbm.20586" TargetMode="External"/><Relationship Id="rId63" Type="http://schemas.openxmlformats.org/officeDocument/2006/relationships/hyperlink" Target="https://doi.org/10.1177/17474930211043364" TargetMode="External"/><Relationship Id="rId64" Type="http://schemas.openxmlformats.org/officeDocument/2006/relationships/hyperlink" Target="https://doi.org/10.1111/ene.12374" TargetMode="External"/><Relationship Id="rId65" Type="http://schemas.openxmlformats.org/officeDocument/2006/relationships/hyperlink" Target="https://doi.org/10.1159/000510077" TargetMode="External"/><Relationship Id="rId66" Type="http://schemas.openxmlformats.org/officeDocument/2006/relationships/header" Target="header2.xml"/><Relationship Id="rId67" Type="http://schemas.openxmlformats.org/officeDocument/2006/relationships/footer" Target="footer2.xml"/><Relationship Id="rId68" Type="http://schemas.openxmlformats.org/officeDocument/2006/relationships/header" Target="header3.xml"/><Relationship Id="rId69" Type="http://schemas.openxmlformats.org/officeDocument/2006/relationships/footer" Target="footer3.xml"/><Relationship Id="rId70" Type="http://schemas.openxmlformats.org/officeDocument/2006/relationships/image" Target="media/image1.png"/><Relationship Id="rId71" Type="http://schemas.openxmlformats.org/officeDocument/2006/relationships/image" Target="media/image2.png"/><Relationship Id="rId72" Type="http://schemas.openxmlformats.org/officeDocument/2006/relationships/image" Target="media/image3.png"/><Relationship Id="rId73" Type="http://schemas.openxmlformats.org/officeDocument/2006/relationships/image" Target="media/image4.png"/><Relationship Id="rId74" Type="http://schemas.openxmlformats.org/officeDocument/2006/relationships/image" Target="media/image5.png"/><Relationship Id="rId75" Type="http://schemas.openxmlformats.org/officeDocument/2006/relationships/image" Target="media/image6.png"/><Relationship Id="rId76" Type="http://schemas.openxmlformats.org/officeDocument/2006/relationships/image" Target="media/image7.png"/><Relationship Id="rId77" Type="http://schemas.openxmlformats.org/officeDocument/2006/relationships/image" Target="media/image8.png"/><Relationship Id="rId78" Type="http://schemas.openxmlformats.org/officeDocument/2006/relationships/image" Target="media/image9.png"/><Relationship Id="rId79" Type="http://schemas.openxmlformats.org/officeDocument/2006/relationships/image" Target="media/image10.png"/><Relationship Id="rId80" Type="http://schemas.openxmlformats.org/officeDocument/2006/relationships/header" Target="header4.xml"/><Relationship Id="rId81" Type="http://schemas.openxmlformats.org/officeDocument/2006/relationships/footer" Target="footer4.xml"/><Relationship Id="rId82" Type="http://schemas.openxmlformats.org/officeDocument/2006/relationships/footnotes" Target="footnotes.xml"/><Relationship Id="rId83" Type="http://schemas.openxmlformats.org/officeDocument/2006/relationships/comments" Target="comments.xml"/><Relationship Id="rId84" Type="http://schemas.openxmlformats.org/officeDocument/2006/relationships/numbering" Target="numbering.xml"/><Relationship Id="rId85" Type="http://schemas.openxmlformats.org/officeDocument/2006/relationships/fontTable" Target="fontTable.xml"/><Relationship Id="rId86" Type="http://schemas.openxmlformats.org/officeDocument/2006/relationships/settings" Target="settings.xml"/><Relationship Id="rId87" Type="http://schemas.openxmlformats.org/officeDocument/2006/relationships/theme" Target="theme/theme1.xml"/><Relationship Id="rId88"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A03C78-CBC0-4F02-905D-355F15869D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Application>LibreOffice/7.0.4.2$Linux_X86_64 LibreOffice_project/00$Build-2</Application>
  <AppVersion>15.0000</AppVersion>
  <Pages>65</Pages>
  <Words>15874</Words>
  <Characters>89047</Characters>
  <CharactersWithSpaces>103602</CharactersWithSpaces>
  <Paragraphs>1049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2023-02-03T08:59:00Z</dcterms:created>
  <dc:creator>Frauke Beyer</dc:creator>
  <dc:description/>
  <dc:language>en-US</dc:language>
  <cp:lastModifiedBy/>
  <cp:lastPrinted>2023-02-03T09:03:00Z</cp:lastPrinted>
  <dcterms:modified xsi:type="dcterms:W3CDTF">2024-02-21T13:51:00Z</dcterms:modified>
  <cp:revision>15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0</vt:bool>
  </property>
  <property fmtid="{D5CDD505-2E9C-101B-9397-08002B2CF9AE}" pid="3" name="LinksUpToDate">
    <vt:bool>0</vt:bool>
  </property>
  <property fmtid="{D5CDD505-2E9C-101B-9397-08002B2CF9AE}" pid="4" name="ScaleCrop">
    <vt:bool>0</vt:bool>
  </property>
  <property fmtid="{D5CDD505-2E9C-101B-9397-08002B2CF9AE}" pid="5" name="ShareDoc">
    <vt:bool>0</vt:bool>
  </property>
  <property fmtid="{D5CDD505-2E9C-101B-9397-08002B2CF9AE}" pid="6" name="ZOTERO_PREF_1">
    <vt:lpwstr>&lt;data data-version="3" zotero-version="6.0.23"&gt;&lt;session id="hY4ON6jk"/&gt;&lt;style id="http://www.zotero.org/styles/apa" locale="en-US" hasBibliography="1" bibliographyStyleHasBeenSet="0"/&gt;&lt;prefs&gt;&lt;pref name="fieldType" value="ReferenceMark"/&gt;&lt;pref name="automa</vt:lpwstr>
  </property>
  <property fmtid="{D5CDD505-2E9C-101B-9397-08002B2CF9AE}" pid="7" name="ZOTERO_PREF_2">
    <vt:lpwstr>ticJournalAbbreviations" value="true"/&gt;&lt;/prefs&gt;&lt;/data&gt;</vt:lpwstr>
  </property>
  <property fmtid="{D5CDD505-2E9C-101B-9397-08002B2CF9AE}" pid="8" name="always_allow_html">
    <vt:lpwstr>True</vt:lpwstr>
  </property>
  <property fmtid="{D5CDD505-2E9C-101B-9397-08002B2CF9AE}" pid="9" name="bibliography">
    <vt:lpwstr>references_2211.bib</vt:lpwstr>
  </property>
  <property fmtid="{D5CDD505-2E9C-101B-9397-08002B2CF9AE}" pid="10" name="bookdocumentclass">
    <vt:lpwstr>article</vt:lpwstr>
  </property>
  <property fmtid="{D5CDD505-2E9C-101B-9397-08002B2CF9AE}" pid="11" name="date">
    <vt:lpwstr>1 Bordeaux Population Health Research Center, University of Bordeaux, Inserm, UMR 1219, Bordeaux, France  Department of Neurology, Max Planck Institute for Human Cognitive and Brain Sciences, Leipzig  CRC 1052 “Obesity Mechanisms”, Subproject A1, University of Leipzig  Institute for Medical Informatics, Statistics and Epidemiology; University of Leipzig  Leipzig Research Centre for Civilisation Diseases (LIFE), Leipzig  Institute of Social Medicine, Occupational Health and Public Health, University of Leipzig , Leipzig  Day Clinic for Cognitive Neurology, University Hospital Leipzig, University of Leipzig</vt:lpwstr>
  </property>
  <property fmtid="{D5CDD505-2E9C-101B-9397-08002B2CF9AE}" pid="12" name="editor_options">
    <vt:lpwstr/>
  </property>
  <property fmtid="{D5CDD505-2E9C-101B-9397-08002B2CF9AE}" pid="13" name="header-includes">
    <vt:lpwstr/>
  </property>
  <property fmtid="{D5CDD505-2E9C-101B-9397-08002B2CF9AE}" pid="14" name="link-citations">
    <vt:lpwstr>True</vt:lpwstr>
  </property>
  <property fmtid="{D5CDD505-2E9C-101B-9397-08002B2CF9AE}" pid="15" name="output">
    <vt:lpwstr/>
  </property>
</Properties>
</file>